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F06F8" w14:textId="660110A3" w:rsidR="005B19F1" w:rsidRPr="005B19F1" w:rsidRDefault="005B19F1" w:rsidP="005B19F1">
      <w:pPr>
        <w:spacing w:line="259" w:lineRule="auto"/>
        <w:jc w:val="center"/>
        <w:rPr>
          <w:rFonts w:ascii="Times New Roman" w:hAnsi="Times New Roman" w:cs="Times New Roman"/>
          <w:b/>
          <w:sz w:val="26"/>
          <w:szCs w:val="26"/>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718B02F" wp14:editId="396ED8B9">
                <wp:simplePos x="0" y="0"/>
                <wp:positionH relativeFrom="margin">
                  <wp:posOffset>0</wp:posOffset>
                </wp:positionH>
                <wp:positionV relativeFrom="paragraph">
                  <wp:posOffset>19050</wp:posOffset>
                </wp:positionV>
                <wp:extent cx="5486400" cy="8696960"/>
                <wp:effectExtent l="19050" t="19050" r="19050" b="2794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696325"/>
                        </a:xfrm>
                        <a:prstGeom prst="rect">
                          <a:avLst/>
                        </a:prstGeom>
                        <a:solidFill>
                          <a:srgbClr val="FFFFFF"/>
                        </a:solidFill>
                        <a:ln w="38100" cmpd="thickThin">
                          <a:solidFill>
                            <a:srgbClr val="000000"/>
                          </a:solidFill>
                          <a:miter lim="800000"/>
                          <a:headEnd/>
                          <a:tailEnd/>
                        </a:ln>
                      </wps:spPr>
                      <wps:txbx>
                        <w:txbxContent>
                          <w:p w14:paraId="192BE699" w14:textId="77777777" w:rsidR="00755856" w:rsidRDefault="00755856" w:rsidP="005B19F1">
                            <w:pPr>
                              <w:rPr>
                                <w:rFonts w:ascii="Times New Roman" w:hAnsi="Times New Roman"/>
                                <w:sz w:val="26"/>
                              </w:rPr>
                            </w:pPr>
                          </w:p>
                          <w:p w14:paraId="443A4829" w14:textId="77777777" w:rsidR="00755856" w:rsidRDefault="00755856" w:rsidP="005B19F1">
                            <w:pPr>
                              <w:jc w:val="center"/>
                              <w:rPr>
                                <w:rFonts w:ascii="Times New Roman" w:hAnsi="Times New Roman" w:cs="Times New Roman"/>
                                <w:sz w:val="26"/>
                                <w:szCs w:val="26"/>
                              </w:rPr>
                            </w:pPr>
                            <w:r>
                              <w:rPr>
                                <w:rFonts w:ascii="Times New Roman" w:hAnsi="Times New Roman" w:cs="Times New Roman"/>
                                <w:sz w:val="26"/>
                                <w:szCs w:val="26"/>
                              </w:rPr>
                              <w:t>TRƯỜNG ĐẠI HỌC QUẢNG BÌNH</w:t>
                            </w:r>
                          </w:p>
                          <w:p w14:paraId="0AEF18CD" w14:textId="77777777" w:rsidR="00755856" w:rsidRDefault="00755856" w:rsidP="005B19F1">
                            <w:pPr>
                              <w:spacing w:line="252" w:lineRule="auto"/>
                              <w:jc w:val="center"/>
                              <w:rPr>
                                <w:rFonts w:ascii="Times New Roman" w:hAnsi="Times New Roman" w:cs="Times New Roman"/>
                                <w:b/>
                                <w:bCs/>
                                <w:sz w:val="26"/>
                                <w:szCs w:val="26"/>
                              </w:rPr>
                            </w:pPr>
                            <w:r>
                              <w:rPr>
                                <w:rFonts w:ascii="Times New Roman" w:hAnsi="Times New Roman" w:cs="Times New Roman"/>
                                <w:b/>
                                <w:bCs/>
                                <w:sz w:val="26"/>
                                <w:szCs w:val="26"/>
                              </w:rPr>
                              <w:t>KHOA KỸ THUẬT - CÔNG NGHỆ THÔNG TIN</w:t>
                            </w:r>
                          </w:p>
                          <w:p w14:paraId="11972407" w14:textId="77777777" w:rsidR="00755856" w:rsidRDefault="00755856" w:rsidP="005B19F1">
                            <w:pPr>
                              <w:rPr>
                                <w:rFonts w:ascii="Times New Roman" w:hAnsi="Times New Roman"/>
                              </w:rPr>
                            </w:pPr>
                          </w:p>
                          <w:p w14:paraId="6E4DD2D1" w14:textId="77777777" w:rsidR="00755856" w:rsidRDefault="00755856" w:rsidP="005B19F1">
                            <w:pPr>
                              <w:jc w:val="center"/>
                              <w:rPr>
                                <w:rFonts w:ascii="Times New Roman" w:hAnsi="Times New Roman"/>
                                <w:lang w:val="fr-FR"/>
                              </w:rPr>
                            </w:pPr>
                          </w:p>
                          <w:p w14:paraId="3A9D978F" w14:textId="77777777" w:rsidR="00755856" w:rsidRDefault="00755856" w:rsidP="005B19F1">
                            <w:pPr>
                              <w:jc w:val="center"/>
                              <w:rPr>
                                <w:rFonts w:ascii="Times New Roman" w:hAnsi="Times New Roman"/>
                                <w:lang w:val="fr-FR"/>
                              </w:rPr>
                            </w:pPr>
                          </w:p>
                          <w:p w14:paraId="4ACC17B3" w14:textId="77777777" w:rsidR="00755856" w:rsidRDefault="00755856" w:rsidP="005B19F1">
                            <w:pPr>
                              <w:jc w:val="center"/>
                              <w:rPr>
                                <w:rFonts w:ascii="Times New Roman" w:hAnsi="Times New Roman"/>
                                <w:lang w:val="fr-FR"/>
                              </w:rPr>
                            </w:pPr>
                          </w:p>
                          <w:p w14:paraId="12B60433" w14:textId="051CAB0C" w:rsidR="00755856" w:rsidRPr="00265E66" w:rsidRDefault="00AD6C7C" w:rsidP="005B19F1">
                            <w:pPr>
                              <w:jc w:val="center"/>
                              <w:rPr>
                                <w:rFonts w:ascii="Times New Roman" w:hAnsi="Times New Roman"/>
                                <w:b/>
                                <w:bCs/>
                                <w:sz w:val="36"/>
                                <w:szCs w:val="36"/>
                                <w:lang w:val="fr-FR"/>
                                <w:rPrChange w:id="0" w:author="Hoang" w:date="2022-04-29T12:41:00Z">
                                  <w:rPr>
                                    <w:rFonts w:ascii="Times New Roman" w:hAnsi="Times New Roman"/>
                                    <w:lang w:val="fr-FR"/>
                                  </w:rPr>
                                </w:rPrChange>
                              </w:rPr>
                            </w:pPr>
                            <w:ins w:id="1" w:author="Hoang" w:date="2022-04-29T12:38:00Z">
                              <w:r w:rsidRPr="00265E66">
                                <w:rPr>
                                  <w:rFonts w:ascii="Times New Roman" w:hAnsi="Times New Roman"/>
                                  <w:b/>
                                  <w:bCs/>
                                  <w:sz w:val="36"/>
                                  <w:szCs w:val="36"/>
                                  <w:lang w:val="fr-FR"/>
                                  <w:rPrChange w:id="2" w:author="Hoang" w:date="2022-04-29T12:41:00Z">
                                    <w:rPr>
                                      <w:rFonts w:ascii="Times New Roman" w:hAnsi="Times New Roman"/>
                                      <w:lang w:val="fr-FR"/>
                                    </w:rPr>
                                  </w:rPrChange>
                                </w:rPr>
                                <w:t xml:space="preserve">BÁO CÁO </w:t>
                              </w:r>
                            </w:ins>
                            <w:ins w:id="3" w:author="Hoang" w:date="2022-04-29T12:39:00Z">
                              <w:r w:rsidRPr="00265E66">
                                <w:rPr>
                                  <w:rFonts w:ascii="Times New Roman" w:hAnsi="Times New Roman"/>
                                  <w:b/>
                                  <w:bCs/>
                                  <w:sz w:val="36"/>
                                  <w:szCs w:val="36"/>
                                  <w:lang w:val="fr-FR"/>
                                  <w:rPrChange w:id="4" w:author="Hoang" w:date="2022-04-29T12:41:00Z">
                                    <w:rPr>
                                      <w:rFonts w:ascii="Times New Roman" w:hAnsi="Times New Roman"/>
                                      <w:lang w:val="fr-FR"/>
                                    </w:rPr>
                                  </w:rPrChange>
                                </w:rPr>
                                <w:t>THỰC TẬP CƠ SỞ</w:t>
                              </w:r>
                            </w:ins>
                            <w:del w:id="5" w:author="Hoang" w:date="2022-04-29T12:38:00Z">
                              <w:r w:rsidR="0079362F" w:rsidRPr="00265E66" w:rsidDel="00AD6C7C">
                                <w:rPr>
                                  <w:rFonts w:ascii="Times New Roman" w:hAnsi="Times New Roman"/>
                                  <w:b/>
                                  <w:bCs/>
                                  <w:sz w:val="36"/>
                                  <w:szCs w:val="36"/>
                                  <w:lang w:val="fr-FR"/>
                                  <w:rPrChange w:id="6" w:author="Hoang" w:date="2022-04-29T12:41:00Z">
                                    <w:rPr>
                                      <w:rFonts w:ascii="Times New Roman" w:hAnsi="Times New Roman"/>
                                      <w:lang w:val="fr-FR"/>
                                    </w:rPr>
                                  </w:rPrChange>
                                </w:rPr>
                                <w:delText>Báo cáo thực tập cơ sở</w:delText>
                              </w:r>
                            </w:del>
                          </w:p>
                          <w:p w14:paraId="31A46ADA" w14:textId="77777777" w:rsidR="00755856" w:rsidRPr="00265E66" w:rsidRDefault="00755856" w:rsidP="005B19F1">
                            <w:pPr>
                              <w:pStyle w:val="Heading4"/>
                              <w:rPr>
                                <w:rFonts w:ascii="Times New Roman" w:hAnsi="Times New Roman"/>
                                <w:b/>
                                <w:bCs/>
                                <w:sz w:val="36"/>
                                <w:szCs w:val="36"/>
                                <w:lang w:val="fr-FR"/>
                                <w:rPrChange w:id="7" w:author="Hoang" w:date="2022-04-29T12:41:00Z">
                                  <w:rPr>
                                    <w:rFonts w:ascii="Times New Roman" w:hAnsi="Times New Roman"/>
                                    <w:lang w:val="fr-FR"/>
                                  </w:rPr>
                                </w:rPrChange>
                              </w:rPr>
                            </w:pPr>
                          </w:p>
                          <w:p w14:paraId="0BA40A7C" w14:textId="77777777" w:rsidR="00755856" w:rsidRPr="00265E66" w:rsidRDefault="00755856" w:rsidP="005B19F1">
                            <w:pPr>
                              <w:rPr>
                                <w:b/>
                                <w:bCs/>
                                <w:sz w:val="36"/>
                                <w:szCs w:val="36"/>
                                <w:lang w:val="fr-FR"/>
                                <w:rPrChange w:id="8" w:author="Hoang" w:date="2022-04-29T12:41:00Z">
                                  <w:rPr>
                                    <w:lang w:val="fr-FR"/>
                                  </w:rPr>
                                </w:rPrChange>
                              </w:rPr>
                            </w:pPr>
                          </w:p>
                          <w:p w14:paraId="2F32EFFE" w14:textId="77777777" w:rsidR="00755856" w:rsidRPr="00265E66" w:rsidRDefault="00755856" w:rsidP="005B19F1">
                            <w:pPr>
                              <w:pStyle w:val="Heading4"/>
                              <w:rPr>
                                <w:rFonts w:ascii="Times New Roman" w:hAnsi="Times New Roman"/>
                                <w:b/>
                                <w:bCs/>
                                <w:sz w:val="36"/>
                                <w:szCs w:val="36"/>
                                <w:lang w:val="fr-FR"/>
                                <w:rPrChange w:id="9" w:author="Hoang" w:date="2022-04-29T12:41:00Z">
                                  <w:rPr>
                                    <w:rFonts w:ascii="Times New Roman" w:hAnsi="Times New Roman"/>
                                    <w:lang w:val="fr-FR"/>
                                  </w:rPr>
                                </w:rPrChange>
                              </w:rPr>
                            </w:pPr>
                          </w:p>
                          <w:p w14:paraId="502DBEE9" w14:textId="758F3FC2" w:rsidR="00755856" w:rsidRPr="00265E66" w:rsidRDefault="00AD6C7C" w:rsidP="005B19F1">
                            <w:pPr>
                              <w:pStyle w:val="Heading4"/>
                              <w:spacing w:line="360" w:lineRule="auto"/>
                              <w:jc w:val="center"/>
                              <w:rPr>
                                <w:rFonts w:ascii="Times New Roman" w:hAnsi="Times New Roman"/>
                                <w:b/>
                                <w:bCs/>
                                <w:i w:val="0"/>
                                <w:iCs w:val="0"/>
                                <w:color w:val="auto"/>
                                <w:sz w:val="36"/>
                                <w:szCs w:val="36"/>
                                <w:lang w:val="fr-FR"/>
                                <w:rPrChange w:id="10" w:author="Hoang" w:date="2022-04-29T12:41:00Z">
                                  <w:rPr>
                                    <w:rFonts w:ascii="Times New Roman" w:hAnsi="Times New Roman"/>
                                    <w:b/>
                                    <w:bCs/>
                                    <w:i w:val="0"/>
                                    <w:iCs w:val="0"/>
                                    <w:color w:val="auto"/>
                                    <w:sz w:val="30"/>
                                    <w:szCs w:val="30"/>
                                    <w:lang w:val="fr-FR"/>
                                  </w:rPr>
                                </w:rPrChange>
                              </w:rPr>
                            </w:pPr>
                            <w:ins w:id="11" w:author="Hoang" w:date="2022-04-29T12:39:00Z">
                              <w:r w:rsidRPr="00265E66">
                                <w:rPr>
                                  <w:rFonts w:ascii="Times New Roman" w:hAnsi="Times New Roman"/>
                                  <w:b/>
                                  <w:bCs/>
                                  <w:i w:val="0"/>
                                  <w:iCs w:val="0"/>
                                  <w:color w:val="auto"/>
                                  <w:sz w:val="36"/>
                                  <w:szCs w:val="36"/>
                                  <w:lang w:val="fr-FR"/>
                                  <w:rPrChange w:id="12" w:author="Hoang" w:date="2022-04-29T12:41:00Z">
                                    <w:rPr>
                                      <w:rFonts w:ascii="Times New Roman" w:hAnsi="Times New Roman"/>
                                      <w:b/>
                                      <w:bCs/>
                                      <w:i w:val="0"/>
                                      <w:iCs w:val="0"/>
                                      <w:color w:val="auto"/>
                                      <w:sz w:val="30"/>
                                      <w:szCs w:val="30"/>
                                      <w:lang w:val="fr-FR"/>
                                    </w:rPr>
                                  </w:rPrChange>
                                </w:rPr>
                                <w:t>ĐỀ TÀI</w:t>
                              </w:r>
                            </w:ins>
                            <w:ins w:id="13" w:author="Admin" w:date="2022-04-28T20:53:00Z">
                              <w:del w:id="14" w:author="Hoang" w:date="2022-04-29T12:39:00Z">
                                <w:r w:rsidR="0079362F" w:rsidRPr="00265E66" w:rsidDel="00AD6C7C">
                                  <w:rPr>
                                    <w:rFonts w:ascii="Times New Roman" w:hAnsi="Times New Roman"/>
                                    <w:b/>
                                    <w:bCs/>
                                    <w:i w:val="0"/>
                                    <w:iCs w:val="0"/>
                                    <w:color w:val="auto"/>
                                    <w:sz w:val="36"/>
                                    <w:szCs w:val="36"/>
                                    <w:lang w:val="fr-FR"/>
                                    <w:rPrChange w:id="15" w:author="Hoang" w:date="2022-04-29T12:41:00Z">
                                      <w:rPr>
                                        <w:rFonts w:ascii="Times New Roman" w:hAnsi="Times New Roman"/>
                                        <w:b/>
                                        <w:bCs/>
                                        <w:i w:val="0"/>
                                        <w:iCs w:val="0"/>
                                        <w:color w:val="auto"/>
                                        <w:sz w:val="30"/>
                                        <w:szCs w:val="30"/>
                                        <w:lang w:val="fr-FR"/>
                                      </w:rPr>
                                    </w:rPrChange>
                                  </w:rPr>
                                  <w:delText>đề tài</w:delText>
                                </w:r>
                              </w:del>
                            </w:ins>
                          </w:p>
                          <w:p w14:paraId="0601D01B" w14:textId="66B6C68C" w:rsidR="00755856" w:rsidRPr="00794C49" w:rsidRDefault="00C83F7A" w:rsidP="00C83F7A">
                            <w:pPr>
                              <w:spacing w:line="360" w:lineRule="auto"/>
                              <w:jc w:val="center"/>
                              <w:rPr>
                                <w:rFonts w:ascii="Times New Roman" w:hAnsi="Times New Roman" w:cs="Times New Roman"/>
                                <w:b/>
                                <w:bCs/>
                                <w:sz w:val="36"/>
                                <w:szCs w:val="36"/>
                                <w:lang w:val="fr-FR"/>
                                <w:rPrChange w:id="16" w:author="Hoang" w:date="2022-04-29T12:41:00Z">
                                  <w:rPr>
                                    <w:rFonts w:ascii="Times New Roman" w:hAnsi="Times New Roman" w:cs="Times New Roman"/>
                                    <w:sz w:val="36"/>
                                    <w:szCs w:val="36"/>
                                    <w:lang w:val="fr-FR"/>
                                  </w:rPr>
                                </w:rPrChange>
                              </w:rPr>
                            </w:pPr>
                            <w:r w:rsidRPr="00794C49">
                              <w:rPr>
                                <w:rFonts w:ascii="Times New Roman" w:hAnsi="Times New Roman" w:cs="Times New Roman"/>
                                <w:b/>
                                <w:bCs/>
                                <w:sz w:val="36"/>
                                <w:szCs w:val="36"/>
                                <w:lang w:val="fr-FR"/>
                                <w:rPrChange w:id="17" w:author="Hoang" w:date="2022-04-29T12:41:00Z">
                                  <w:rPr>
                                    <w:rFonts w:ascii="Times New Roman" w:hAnsi="Times New Roman" w:cs="Times New Roman"/>
                                    <w:sz w:val="36"/>
                                    <w:szCs w:val="36"/>
                                    <w:lang w:val="fr-FR"/>
                                  </w:rPr>
                                </w:rPrChange>
                              </w:rPr>
                              <w:t>NGHIÊN CỨU XÂY DỰNG BÁN HÀNG THỜI TRANG TRÊN ĐIỆN THOẠI THÔNG MINH</w:t>
                            </w:r>
                          </w:p>
                          <w:p w14:paraId="0E995F06" w14:textId="77777777" w:rsidR="00755856" w:rsidRDefault="00755856" w:rsidP="005B19F1">
                            <w:pPr>
                              <w:rPr>
                                <w:rFonts w:ascii="Times New Roman" w:hAnsi="Times New Roman"/>
                                <w:lang w:val="fr-FR"/>
                              </w:rPr>
                            </w:pPr>
                          </w:p>
                          <w:p w14:paraId="2CDF1A09" w14:textId="77777777" w:rsidR="00755856" w:rsidRDefault="00755856" w:rsidP="005B19F1">
                            <w:pPr>
                              <w:jc w:val="center"/>
                              <w:rPr>
                                <w:rFonts w:ascii="Times New Roman" w:hAnsi="Times New Roman"/>
                                <w:lang w:val="fr-FR"/>
                              </w:rPr>
                            </w:pPr>
                          </w:p>
                          <w:p w14:paraId="05F68F3C" w14:textId="77777777" w:rsidR="00755856" w:rsidRDefault="00755856" w:rsidP="005B19F1">
                            <w:pPr>
                              <w:jc w:val="center"/>
                              <w:rPr>
                                <w:rFonts w:ascii="Times New Roman" w:hAnsi="Times New Roman"/>
                                <w:lang w:val="fr-FR"/>
                              </w:rPr>
                            </w:pPr>
                          </w:p>
                          <w:p w14:paraId="5EE19A9B" w14:textId="77777777" w:rsidR="00755856" w:rsidRDefault="00755856" w:rsidP="005B19F1">
                            <w:pPr>
                              <w:jc w:val="center"/>
                              <w:rPr>
                                <w:rFonts w:ascii="Times New Roman" w:hAnsi="Times New Roman"/>
                                <w:lang w:val="fr-FR"/>
                              </w:rPr>
                            </w:pPr>
                          </w:p>
                          <w:p w14:paraId="0FF513CA" w14:textId="77777777" w:rsidR="00755856" w:rsidRDefault="00755856" w:rsidP="005B19F1">
                            <w:pPr>
                              <w:jc w:val="center"/>
                              <w:rPr>
                                <w:rFonts w:ascii="Times New Roman" w:hAnsi="Times New Roman"/>
                                <w:i/>
                                <w:sz w:val="24"/>
                              </w:rPr>
                            </w:pPr>
                          </w:p>
                          <w:p w14:paraId="4804D9F0" w14:textId="77777777" w:rsidR="00755856" w:rsidRDefault="00755856" w:rsidP="005B19F1">
                            <w:pPr>
                              <w:jc w:val="center"/>
                              <w:rPr>
                                <w:rFonts w:ascii="Times New Roman" w:hAnsi="Times New Roman"/>
                              </w:rPr>
                            </w:pPr>
                          </w:p>
                          <w:p w14:paraId="7D29B6CF" w14:textId="77777777" w:rsidR="00755856" w:rsidRDefault="00755856" w:rsidP="005B19F1">
                            <w:pPr>
                              <w:jc w:val="center"/>
                              <w:rPr>
                                <w:rFonts w:ascii="Times New Roman" w:hAnsi="Times New Roman"/>
                              </w:rPr>
                            </w:pPr>
                          </w:p>
                          <w:p w14:paraId="44570F3F" w14:textId="77777777" w:rsidR="00755856" w:rsidRDefault="00755856" w:rsidP="005B19F1">
                            <w:pPr>
                              <w:ind w:firstLine="2977"/>
                              <w:rPr>
                                <w:rFonts w:ascii="Times New Roman" w:hAnsi="Times New Roman"/>
                              </w:rPr>
                            </w:pPr>
                            <w:r>
                              <w:rPr>
                                <w:rFonts w:ascii="Times New Roman" w:hAnsi="Times New Roman"/>
                              </w:rPr>
                              <w:t>Giảng viên hướng dẫn: TS. Trần Văn Cường</w:t>
                            </w:r>
                          </w:p>
                          <w:p w14:paraId="5AF0BB07" w14:textId="77777777" w:rsidR="00755856" w:rsidRDefault="00755856" w:rsidP="005B19F1">
                            <w:pPr>
                              <w:ind w:firstLine="2977"/>
                              <w:rPr>
                                <w:rFonts w:ascii="Times New Roman" w:hAnsi="Times New Roman"/>
                              </w:rPr>
                            </w:pPr>
                            <w:r>
                              <w:rPr>
                                <w:rFonts w:ascii="Times New Roman" w:hAnsi="Times New Roman"/>
                              </w:rPr>
                              <w:t>Họ và tên sinh viên: Hoàng Văn Thắng</w:t>
                            </w:r>
                          </w:p>
                          <w:p w14:paraId="6043DEE5" w14:textId="04A3E2DB" w:rsidR="00755856" w:rsidRDefault="00755856" w:rsidP="005B19F1">
                            <w:pPr>
                              <w:ind w:firstLine="2977"/>
                              <w:rPr>
                                <w:rFonts w:ascii="Times New Roman" w:hAnsi="Times New Roman"/>
                              </w:rPr>
                            </w:pPr>
                            <w:r>
                              <w:rPr>
                                <w:rFonts w:ascii="Times New Roman" w:hAnsi="Times New Roman"/>
                              </w:rPr>
                              <w:t xml:space="preserve">MSSV:     </w:t>
                            </w:r>
                            <w:r w:rsidR="00D16F21">
                              <w:rPr>
                                <w:rFonts w:ascii="Times New Roman" w:hAnsi="Times New Roman"/>
                              </w:rPr>
                              <w:t>19D115019</w:t>
                            </w:r>
                          </w:p>
                          <w:p w14:paraId="26CAF1DA" w14:textId="77777777" w:rsidR="00755856" w:rsidRDefault="00755856" w:rsidP="005B19F1">
                            <w:pPr>
                              <w:ind w:firstLine="2977"/>
                              <w:rPr>
                                <w:rFonts w:ascii="Times New Roman" w:hAnsi="Times New Roman"/>
                              </w:rPr>
                            </w:pPr>
                            <w:r>
                              <w:rPr>
                                <w:rFonts w:ascii="Times New Roman" w:hAnsi="Times New Roman"/>
                              </w:rPr>
                              <w:t>Lớp: ĐH Công nghệ thông tin K61</w:t>
                            </w:r>
                          </w:p>
                          <w:p w14:paraId="52ACF8EF" w14:textId="77777777" w:rsidR="00755856" w:rsidRDefault="00755856" w:rsidP="005B19F1">
                            <w:pPr>
                              <w:rPr>
                                <w:rFonts w:ascii="Times New Roman" w:hAnsi="Times New Roman"/>
                                <w:lang w:val="fr-FR"/>
                              </w:rPr>
                            </w:pPr>
                          </w:p>
                          <w:p w14:paraId="50D6C044" w14:textId="77777777" w:rsidR="00755856" w:rsidRDefault="00755856" w:rsidP="005B19F1">
                            <w:pPr>
                              <w:jc w:val="center"/>
                              <w:rPr>
                                <w:rFonts w:ascii="Times New Roman" w:hAnsi="Times New Roman"/>
                                <w:i/>
                                <w:sz w:val="24"/>
                                <w:lang w:val="fr-FR"/>
                              </w:rPr>
                            </w:pPr>
                          </w:p>
                          <w:p w14:paraId="599AC991" w14:textId="77777777" w:rsidR="00755856" w:rsidRDefault="00755856" w:rsidP="005B19F1">
                            <w:pPr>
                              <w:jc w:val="center"/>
                              <w:rPr>
                                <w:rFonts w:ascii="Times New Roman" w:hAnsi="Times New Roman"/>
                                <w:i/>
                                <w:sz w:val="24"/>
                                <w:lang w:val="fr-FR"/>
                              </w:rPr>
                            </w:pPr>
                          </w:p>
                          <w:p w14:paraId="2233A9DA" w14:textId="77777777" w:rsidR="00755856" w:rsidRDefault="00755856" w:rsidP="005B19F1">
                            <w:pPr>
                              <w:rPr>
                                <w:rFonts w:ascii="Times New Roman" w:hAnsi="Times New Roman"/>
                                <w:i/>
                                <w:sz w:val="24"/>
                                <w:lang w:val="fr-FR"/>
                              </w:rPr>
                            </w:pPr>
                          </w:p>
                          <w:p w14:paraId="3307D26F" w14:textId="77777777" w:rsidR="00755856" w:rsidRDefault="00755856" w:rsidP="005B19F1">
                            <w:pPr>
                              <w:jc w:val="center"/>
                              <w:rPr>
                                <w:rFonts w:ascii="Times New Roman" w:hAnsi="Times New Roman"/>
                                <w:lang w:val="fr-FR"/>
                              </w:rPr>
                            </w:pPr>
                          </w:p>
                          <w:p w14:paraId="4E20B5AE" w14:textId="1E429EA9" w:rsidR="00755856" w:rsidRDefault="00755856" w:rsidP="005B19F1">
                            <w:pPr>
                              <w:jc w:val="center"/>
                              <w:rPr>
                                <w:rFonts w:ascii="Times New Roman" w:hAnsi="Times New Roman"/>
                                <w:b/>
                                <w:lang w:val="fr-FR"/>
                              </w:rPr>
                            </w:pPr>
                            <w:r>
                              <w:rPr>
                                <w:rFonts w:ascii="Times New Roman" w:hAnsi="Times New Roman"/>
                                <w:b/>
                                <w:lang w:val="fr-FR"/>
                              </w:rPr>
                              <w:t>Quảng Bình,</w:t>
                            </w:r>
                            <w:r w:rsidR="00D16F21">
                              <w:rPr>
                                <w:rFonts w:ascii="Times New Roman" w:hAnsi="Times New Roman"/>
                                <w:b/>
                                <w:lang w:val="fr-FR"/>
                              </w:rPr>
                              <w:t xml:space="preserve"> </w:t>
                            </w:r>
                            <w:r>
                              <w:rPr>
                                <w:rFonts w:ascii="Times New Roman" w:hAnsi="Times New Roman"/>
                                <w:b/>
                                <w:lang w:val="fr-FR"/>
                              </w:rPr>
                              <w:t>tháng 4 năm 2022</w:t>
                            </w:r>
                          </w:p>
                          <w:p w14:paraId="57E6A761" w14:textId="77777777" w:rsidR="00755856" w:rsidRDefault="00755856"/>
                          <w:p w14:paraId="6BCBC7A8" w14:textId="77777777" w:rsidR="00755856" w:rsidRDefault="00755856" w:rsidP="005B19F1">
                            <w:pPr>
                              <w:pStyle w:val="Heading4"/>
                              <w:rPr>
                                <w:rFonts w:ascii="Times New Roman" w:hAnsi="Times New Roman"/>
                                <w:lang w:val="fr-FR"/>
                              </w:rPr>
                            </w:pPr>
                          </w:p>
                          <w:p w14:paraId="03B75B8A" w14:textId="77777777" w:rsidR="00755856" w:rsidRDefault="00755856" w:rsidP="005B19F1">
                            <w:pPr>
                              <w:rPr>
                                <w:lang w:val="fr-FR"/>
                              </w:rPr>
                            </w:pPr>
                          </w:p>
                          <w:p w14:paraId="2C3F7901" w14:textId="77777777" w:rsidR="00755856" w:rsidRDefault="00755856" w:rsidP="005B19F1">
                            <w:pPr>
                              <w:pStyle w:val="Heading4"/>
                              <w:rPr>
                                <w:rFonts w:ascii="Times New Roman" w:hAnsi="Times New Roman"/>
                                <w:lang w:val="fr-FR"/>
                              </w:rPr>
                            </w:pPr>
                          </w:p>
                          <w:p w14:paraId="1A11D3DD" w14:textId="77777777" w:rsidR="00755856" w:rsidRDefault="00755856" w:rsidP="005B19F1">
                            <w:pPr>
                              <w:pStyle w:val="Heading4"/>
                              <w:spacing w:line="360" w:lineRule="auto"/>
                              <w:jc w:val="center"/>
                              <w:rPr>
                                <w:rFonts w:ascii="Times New Roman" w:hAnsi="Times New Roman"/>
                                <w:b/>
                                <w:bCs/>
                                <w:i w:val="0"/>
                                <w:iCs w:val="0"/>
                                <w:color w:val="auto"/>
                                <w:sz w:val="30"/>
                                <w:szCs w:val="30"/>
                                <w:lang w:val="fr-FR"/>
                              </w:rPr>
                            </w:pPr>
                            <w:bookmarkStart w:id="18" w:name="_Toc91169550"/>
                            <w:bookmarkStart w:id="19" w:name="_Toc91169197"/>
                            <w:bookmarkStart w:id="20" w:name="_Toc91166731"/>
                            <w:bookmarkStart w:id="21" w:name="_Toc100279233"/>
                            <w:r>
                              <w:rPr>
                                <w:rFonts w:ascii="Times New Roman" w:hAnsi="Times New Roman"/>
                                <w:b/>
                                <w:bCs/>
                                <w:i w:val="0"/>
                                <w:iCs w:val="0"/>
                                <w:color w:val="auto"/>
                                <w:sz w:val="30"/>
                                <w:szCs w:val="30"/>
                                <w:lang w:val="fr-FR"/>
                              </w:rPr>
                              <w:t>TÊN TIỂU LUẬN</w:t>
                            </w:r>
                            <w:bookmarkEnd w:id="18"/>
                            <w:bookmarkEnd w:id="19"/>
                            <w:bookmarkEnd w:id="20"/>
                            <w:bookmarkEnd w:id="21"/>
                          </w:p>
                          <w:p w14:paraId="38F9771D" w14:textId="77C3F861" w:rsidR="00755856" w:rsidRDefault="00755856" w:rsidP="005B19F1">
                            <w:pPr>
                              <w:spacing w:line="360" w:lineRule="auto"/>
                              <w:jc w:val="center"/>
                              <w:rPr>
                                <w:rFonts w:ascii="Times New Roman" w:hAnsi="Times New Roman" w:cs="Times New Roman"/>
                                <w:sz w:val="36"/>
                                <w:szCs w:val="36"/>
                                <w:lang w:val="fr-FR"/>
                              </w:rPr>
                            </w:pPr>
                            <w:r>
                              <w:rPr>
                                <w:rFonts w:ascii="Times New Roman" w:hAnsi="Times New Roman" w:cs="Times New Roman"/>
                                <w:sz w:val="36"/>
                                <w:szCs w:val="36"/>
                                <w:lang w:val="fr-FR"/>
                              </w:rPr>
                              <w:t>XÂY DỰNG ỨNG DỤNG ĐẶT HÀNG THỜI TRANG</w:t>
                            </w:r>
                          </w:p>
                          <w:p w14:paraId="555B655B" w14:textId="77777777" w:rsidR="00755856" w:rsidRDefault="00755856" w:rsidP="005B19F1">
                            <w:pPr>
                              <w:rPr>
                                <w:rFonts w:ascii="Times New Roman" w:hAnsi="Times New Roman"/>
                                <w:lang w:val="fr-FR"/>
                              </w:rPr>
                            </w:pPr>
                          </w:p>
                          <w:p w14:paraId="2E4C3B63" w14:textId="77777777" w:rsidR="00755856" w:rsidRDefault="00755856" w:rsidP="005B19F1">
                            <w:pPr>
                              <w:jc w:val="center"/>
                              <w:rPr>
                                <w:rFonts w:ascii="Times New Roman" w:hAnsi="Times New Roman"/>
                                <w:lang w:val="fr-FR"/>
                              </w:rPr>
                            </w:pPr>
                          </w:p>
                          <w:p w14:paraId="3D8F0AF3" w14:textId="77777777" w:rsidR="00755856" w:rsidRDefault="00755856" w:rsidP="005B19F1">
                            <w:pPr>
                              <w:jc w:val="center"/>
                              <w:rPr>
                                <w:rFonts w:ascii="Times New Roman" w:hAnsi="Times New Roman"/>
                                <w:lang w:val="fr-FR"/>
                              </w:rPr>
                            </w:pPr>
                          </w:p>
                          <w:p w14:paraId="33A3D8C8" w14:textId="77777777" w:rsidR="00755856" w:rsidRDefault="00755856" w:rsidP="005B19F1">
                            <w:pPr>
                              <w:jc w:val="center"/>
                              <w:rPr>
                                <w:rFonts w:ascii="Times New Roman" w:hAnsi="Times New Roman"/>
                                <w:lang w:val="fr-FR"/>
                              </w:rPr>
                            </w:pPr>
                          </w:p>
                          <w:p w14:paraId="2FC03597" w14:textId="77777777" w:rsidR="00755856" w:rsidRDefault="00755856" w:rsidP="005B19F1">
                            <w:pPr>
                              <w:jc w:val="center"/>
                              <w:rPr>
                                <w:rFonts w:ascii="Times New Roman" w:hAnsi="Times New Roman"/>
                                <w:i/>
                                <w:sz w:val="24"/>
                              </w:rPr>
                            </w:pPr>
                          </w:p>
                          <w:p w14:paraId="7BD4BFE3" w14:textId="77777777" w:rsidR="00755856" w:rsidRDefault="00755856" w:rsidP="005B19F1">
                            <w:pPr>
                              <w:jc w:val="center"/>
                              <w:rPr>
                                <w:rFonts w:ascii="Times New Roman" w:hAnsi="Times New Roman"/>
                              </w:rPr>
                            </w:pPr>
                          </w:p>
                          <w:p w14:paraId="2BD26618" w14:textId="77777777" w:rsidR="00755856" w:rsidRDefault="00755856" w:rsidP="005B19F1">
                            <w:pPr>
                              <w:jc w:val="center"/>
                              <w:rPr>
                                <w:rFonts w:ascii="Times New Roman" w:hAnsi="Times New Roman"/>
                              </w:rPr>
                            </w:pPr>
                          </w:p>
                          <w:p w14:paraId="41A37FA9" w14:textId="2525A631" w:rsidR="00755856" w:rsidRDefault="00755856" w:rsidP="005B19F1">
                            <w:pPr>
                              <w:ind w:firstLine="2977"/>
                              <w:rPr>
                                <w:rFonts w:ascii="Times New Roman" w:hAnsi="Times New Roman"/>
                              </w:rPr>
                            </w:pPr>
                            <w:r>
                              <w:rPr>
                                <w:rFonts w:ascii="Times New Roman" w:hAnsi="Times New Roman"/>
                              </w:rPr>
                              <w:t>Giảng viên hướng dẫn: TS. Trần Văn Cường</w:t>
                            </w:r>
                          </w:p>
                          <w:p w14:paraId="570779C2" w14:textId="77777777" w:rsidR="00755856" w:rsidRDefault="00755856" w:rsidP="005B19F1">
                            <w:pPr>
                              <w:ind w:firstLine="2977"/>
                              <w:rPr>
                                <w:rFonts w:ascii="Times New Roman" w:hAnsi="Times New Roman"/>
                              </w:rPr>
                            </w:pPr>
                            <w:r>
                              <w:rPr>
                                <w:rFonts w:ascii="Times New Roman" w:hAnsi="Times New Roman"/>
                              </w:rPr>
                              <w:t>Họ và tên sinh viên: Hoàng Văn Thắng</w:t>
                            </w:r>
                          </w:p>
                          <w:p w14:paraId="3865412C" w14:textId="162D48D2" w:rsidR="00755856" w:rsidRDefault="00755856" w:rsidP="005B19F1">
                            <w:pPr>
                              <w:ind w:firstLine="2977"/>
                              <w:rPr>
                                <w:rFonts w:ascii="Times New Roman" w:hAnsi="Times New Roman"/>
                              </w:rPr>
                            </w:pPr>
                            <w:r>
                              <w:rPr>
                                <w:rFonts w:ascii="Times New Roman" w:hAnsi="Times New Roman"/>
                              </w:rPr>
                              <w:t xml:space="preserve">MSSV:     </w:t>
                            </w:r>
                          </w:p>
                          <w:p w14:paraId="5D17B3F5" w14:textId="1AA33CFA" w:rsidR="00755856" w:rsidRDefault="00755856" w:rsidP="005B19F1">
                            <w:pPr>
                              <w:ind w:firstLine="2977"/>
                              <w:rPr>
                                <w:rFonts w:ascii="Times New Roman" w:hAnsi="Times New Roman"/>
                              </w:rPr>
                            </w:pPr>
                            <w:r>
                              <w:rPr>
                                <w:rFonts w:ascii="Times New Roman" w:hAnsi="Times New Roman"/>
                              </w:rPr>
                              <w:t>Lớp: ĐH Công nghệ thông tin K61</w:t>
                            </w:r>
                          </w:p>
                          <w:p w14:paraId="715FB403" w14:textId="77777777" w:rsidR="00755856" w:rsidRDefault="00755856" w:rsidP="005B19F1">
                            <w:pPr>
                              <w:rPr>
                                <w:rFonts w:ascii="Times New Roman" w:hAnsi="Times New Roman"/>
                                <w:lang w:val="fr-FR"/>
                              </w:rPr>
                            </w:pPr>
                          </w:p>
                          <w:p w14:paraId="7F89DA83" w14:textId="77777777" w:rsidR="00755856" w:rsidRDefault="00755856" w:rsidP="005B19F1">
                            <w:pPr>
                              <w:jc w:val="center"/>
                              <w:rPr>
                                <w:rFonts w:ascii="Times New Roman" w:hAnsi="Times New Roman"/>
                                <w:i/>
                                <w:sz w:val="24"/>
                                <w:lang w:val="fr-FR"/>
                              </w:rPr>
                            </w:pPr>
                          </w:p>
                          <w:p w14:paraId="6690C481" w14:textId="77777777" w:rsidR="00755856" w:rsidRDefault="00755856" w:rsidP="005B19F1">
                            <w:pPr>
                              <w:jc w:val="center"/>
                              <w:rPr>
                                <w:rFonts w:ascii="Times New Roman" w:hAnsi="Times New Roman"/>
                                <w:i/>
                                <w:sz w:val="24"/>
                                <w:lang w:val="fr-FR"/>
                              </w:rPr>
                            </w:pPr>
                          </w:p>
                          <w:p w14:paraId="5ACF7EE0" w14:textId="77777777" w:rsidR="00755856" w:rsidRDefault="00755856" w:rsidP="005B19F1">
                            <w:pPr>
                              <w:rPr>
                                <w:rFonts w:ascii="Times New Roman" w:hAnsi="Times New Roman"/>
                                <w:i/>
                                <w:sz w:val="24"/>
                                <w:lang w:val="fr-FR"/>
                              </w:rPr>
                            </w:pPr>
                          </w:p>
                          <w:p w14:paraId="6543346F" w14:textId="77777777" w:rsidR="00755856" w:rsidRDefault="00755856" w:rsidP="005B19F1">
                            <w:pPr>
                              <w:jc w:val="center"/>
                              <w:rPr>
                                <w:rFonts w:ascii="Times New Roman" w:hAnsi="Times New Roman"/>
                                <w:lang w:val="fr-FR"/>
                              </w:rPr>
                            </w:pPr>
                          </w:p>
                          <w:p w14:paraId="5E3F7717" w14:textId="6F5196A9" w:rsidR="00755856" w:rsidRDefault="00755856" w:rsidP="005B19F1">
                            <w:pPr>
                              <w:jc w:val="center"/>
                              <w:rPr>
                                <w:rFonts w:ascii="Times New Roman" w:hAnsi="Times New Roman"/>
                                <w:b/>
                                <w:lang w:val="fr-FR"/>
                              </w:rPr>
                            </w:pPr>
                            <w:r>
                              <w:rPr>
                                <w:rFonts w:ascii="Times New Roman" w:hAnsi="Times New Roman"/>
                                <w:b/>
                                <w:lang w:val="fr-FR"/>
                              </w:rPr>
                              <w:t>Quảng Bình,tháng 4 năm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8B02F" id="_x0000_t202" coordsize="21600,21600" o:spt="202" path="m,l,21600r21600,l21600,xe">
                <v:stroke joinstyle="miter"/>
                <v:path gradientshapeok="t" o:connecttype="rect"/>
              </v:shapetype>
              <v:shape id="Text Box 36" o:spid="_x0000_s1026" type="#_x0000_t202" style="position:absolute;left:0;text-align:left;margin-left:0;margin-top:1.5pt;width:6in;height:684.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" strokeweight="3pt">
                <v:stroke linestyle="thickThin"/>
                <v:textbox>
                  <w:txbxContent>
                    <w:p w14:paraId="192BE699" w14:textId="77777777" w:rsidR="00755856" w:rsidRDefault="00755856" w:rsidP="005B19F1">
                      <w:pPr>
                        <w:rPr>
                          <w:rFonts w:ascii="Times New Roman" w:hAnsi="Times New Roman"/>
                          <w:sz w:val="26"/>
                        </w:rPr>
                      </w:pPr>
                    </w:p>
                    <w:p w14:paraId="443A4829" w14:textId="77777777" w:rsidR="00755856" w:rsidRDefault="00755856" w:rsidP="005B19F1">
                      <w:pPr>
                        <w:jc w:val="center"/>
                        <w:rPr>
                          <w:rFonts w:ascii="Times New Roman" w:hAnsi="Times New Roman" w:cs="Times New Roman"/>
                          <w:sz w:val="26"/>
                          <w:szCs w:val="26"/>
                        </w:rPr>
                      </w:pPr>
                      <w:r>
                        <w:rPr>
                          <w:rFonts w:ascii="Times New Roman" w:hAnsi="Times New Roman" w:cs="Times New Roman"/>
                          <w:sz w:val="26"/>
                          <w:szCs w:val="26"/>
                        </w:rPr>
                        <w:t>TRƯỜNG ĐẠI HỌC QUẢNG BÌNH</w:t>
                      </w:r>
                    </w:p>
                    <w:p w14:paraId="0AEF18CD" w14:textId="77777777" w:rsidR="00755856" w:rsidRDefault="00755856" w:rsidP="005B19F1">
                      <w:pPr>
                        <w:spacing w:line="252" w:lineRule="auto"/>
                        <w:jc w:val="center"/>
                        <w:rPr>
                          <w:rFonts w:ascii="Times New Roman" w:hAnsi="Times New Roman" w:cs="Times New Roman"/>
                          <w:b/>
                          <w:bCs/>
                          <w:sz w:val="26"/>
                          <w:szCs w:val="26"/>
                        </w:rPr>
                      </w:pPr>
                      <w:r>
                        <w:rPr>
                          <w:rFonts w:ascii="Times New Roman" w:hAnsi="Times New Roman" w:cs="Times New Roman"/>
                          <w:b/>
                          <w:bCs/>
                          <w:sz w:val="26"/>
                          <w:szCs w:val="26"/>
                        </w:rPr>
                        <w:t>KHOA KỸ THUẬT - CÔNG NGHỆ THÔNG TIN</w:t>
                      </w:r>
                    </w:p>
                    <w:p w14:paraId="11972407" w14:textId="77777777" w:rsidR="00755856" w:rsidRDefault="00755856" w:rsidP="005B19F1">
                      <w:pPr>
                        <w:rPr>
                          <w:rFonts w:ascii="Times New Roman" w:hAnsi="Times New Roman"/>
                        </w:rPr>
                      </w:pPr>
                    </w:p>
                    <w:p w14:paraId="6E4DD2D1" w14:textId="77777777" w:rsidR="00755856" w:rsidRDefault="00755856" w:rsidP="005B19F1">
                      <w:pPr>
                        <w:jc w:val="center"/>
                        <w:rPr>
                          <w:rFonts w:ascii="Times New Roman" w:hAnsi="Times New Roman"/>
                          <w:lang w:val="fr-FR"/>
                        </w:rPr>
                      </w:pPr>
                    </w:p>
                    <w:p w14:paraId="3A9D978F" w14:textId="77777777" w:rsidR="00755856" w:rsidRDefault="00755856" w:rsidP="005B19F1">
                      <w:pPr>
                        <w:jc w:val="center"/>
                        <w:rPr>
                          <w:rFonts w:ascii="Times New Roman" w:hAnsi="Times New Roman"/>
                          <w:lang w:val="fr-FR"/>
                        </w:rPr>
                      </w:pPr>
                    </w:p>
                    <w:p w14:paraId="4ACC17B3" w14:textId="77777777" w:rsidR="00755856" w:rsidRDefault="00755856" w:rsidP="005B19F1">
                      <w:pPr>
                        <w:jc w:val="center"/>
                        <w:rPr>
                          <w:rFonts w:ascii="Times New Roman" w:hAnsi="Times New Roman"/>
                          <w:lang w:val="fr-FR"/>
                        </w:rPr>
                      </w:pPr>
                    </w:p>
                    <w:p w14:paraId="12B60433" w14:textId="051CAB0C" w:rsidR="00755856" w:rsidRPr="00265E66" w:rsidRDefault="00AD6C7C" w:rsidP="005B19F1">
                      <w:pPr>
                        <w:jc w:val="center"/>
                        <w:rPr>
                          <w:rFonts w:ascii="Times New Roman" w:hAnsi="Times New Roman"/>
                          <w:b/>
                          <w:bCs/>
                          <w:sz w:val="36"/>
                          <w:szCs w:val="36"/>
                          <w:lang w:val="fr-FR"/>
                          <w:rPrChange w:id="22" w:author="Hoang" w:date="2022-04-29T12:41:00Z">
                            <w:rPr>
                              <w:rFonts w:ascii="Times New Roman" w:hAnsi="Times New Roman"/>
                              <w:lang w:val="fr-FR"/>
                            </w:rPr>
                          </w:rPrChange>
                        </w:rPr>
                      </w:pPr>
                      <w:ins w:id="23" w:author="Hoang" w:date="2022-04-29T12:38:00Z">
                        <w:r w:rsidRPr="00265E66">
                          <w:rPr>
                            <w:rFonts w:ascii="Times New Roman" w:hAnsi="Times New Roman"/>
                            <w:b/>
                            <w:bCs/>
                            <w:sz w:val="36"/>
                            <w:szCs w:val="36"/>
                            <w:lang w:val="fr-FR"/>
                            <w:rPrChange w:id="24" w:author="Hoang" w:date="2022-04-29T12:41:00Z">
                              <w:rPr>
                                <w:rFonts w:ascii="Times New Roman" w:hAnsi="Times New Roman"/>
                                <w:lang w:val="fr-FR"/>
                              </w:rPr>
                            </w:rPrChange>
                          </w:rPr>
                          <w:t xml:space="preserve">BÁO CÁO </w:t>
                        </w:r>
                      </w:ins>
                      <w:ins w:id="25" w:author="Hoang" w:date="2022-04-29T12:39:00Z">
                        <w:r w:rsidRPr="00265E66">
                          <w:rPr>
                            <w:rFonts w:ascii="Times New Roman" w:hAnsi="Times New Roman"/>
                            <w:b/>
                            <w:bCs/>
                            <w:sz w:val="36"/>
                            <w:szCs w:val="36"/>
                            <w:lang w:val="fr-FR"/>
                            <w:rPrChange w:id="26" w:author="Hoang" w:date="2022-04-29T12:41:00Z">
                              <w:rPr>
                                <w:rFonts w:ascii="Times New Roman" w:hAnsi="Times New Roman"/>
                                <w:lang w:val="fr-FR"/>
                              </w:rPr>
                            </w:rPrChange>
                          </w:rPr>
                          <w:t>THỰC TẬP CƠ SỞ</w:t>
                        </w:r>
                      </w:ins>
                      <w:del w:id="27" w:author="Hoang" w:date="2022-04-29T12:38:00Z">
                        <w:r w:rsidR="0079362F" w:rsidRPr="00265E66" w:rsidDel="00AD6C7C">
                          <w:rPr>
                            <w:rFonts w:ascii="Times New Roman" w:hAnsi="Times New Roman"/>
                            <w:b/>
                            <w:bCs/>
                            <w:sz w:val="36"/>
                            <w:szCs w:val="36"/>
                            <w:lang w:val="fr-FR"/>
                            <w:rPrChange w:id="28" w:author="Hoang" w:date="2022-04-29T12:41:00Z">
                              <w:rPr>
                                <w:rFonts w:ascii="Times New Roman" w:hAnsi="Times New Roman"/>
                                <w:lang w:val="fr-FR"/>
                              </w:rPr>
                            </w:rPrChange>
                          </w:rPr>
                          <w:delText>Báo cáo thực tập cơ sở</w:delText>
                        </w:r>
                      </w:del>
                    </w:p>
                    <w:p w14:paraId="31A46ADA" w14:textId="77777777" w:rsidR="00755856" w:rsidRPr="00265E66" w:rsidRDefault="00755856" w:rsidP="005B19F1">
                      <w:pPr>
                        <w:pStyle w:val="Heading4"/>
                        <w:rPr>
                          <w:rFonts w:ascii="Times New Roman" w:hAnsi="Times New Roman"/>
                          <w:b/>
                          <w:bCs/>
                          <w:sz w:val="36"/>
                          <w:szCs w:val="36"/>
                          <w:lang w:val="fr-FR"/>
                          <w:rPrChange w:id="29" w:author="Hoang" w:date="2022-04-29T12:41:00Z">
                            <w:rPr>
                              <w:rFonts w:ascii="Times New Roman" w:hAnsi="Times New Roman"/>
                              <w:lang w:val="fr-FR"/>
                            </w:rPr>
                          </w:rPrChange>
                        </w:rPr>
                      </w:pPr>
                    </w:p>
                    <w:p w14:paraId="0BA40A7C" w14:textId="77777777" w:rsidR="00755856" w:rsidRPr="00265E66" w:rsidRDefault="00755856" w:rsidP="005B19F1">
                      <w:pPr>
                        <w:rPr>
                          <w:b/>
                          <w:bCs/>
                          <w:sz w:val="36"/>
                          <w:szCs w:val="36"/>
                          <w:lang w:val="fr-FR"/>
                          <w:rPrChange w:id="30" w:author="Hoang" w:date="2022-04-29T12:41:00Z">
                            <w:rPr>
                              <w:lang w:val="fr-FR"/>
                            </w:rPr>
                          </w:rPrChange>
                        </w:rPr>
                      </w:pPr>
                    </w:p>
                    <w:p w14:paraId="2F32EFFE" w14:textId="77777777" w:rsidR="00755856" w:rsidRPr="00265E66" w:rsidRDefault="00755856" w:rsidP="005B19F1">
                      <w:pPr>
                        <w:pStyle w:val="Heading4"/>
                        <w:rPr>
                          <w:rFonts w:ascii="Times New Roman" w:hAnsi="Times New Roman"/>
                          <w:b/>
                          <w:bCs/>
                          <w:sz w:val="36"/>
                          <w:szCs w:val="36"/>
                          <w:lang w:val="fr-FR"/>
                          <w:rPrChange w:id="31" w:author="Hoang" w:date="2022-04-29T12:41:00Z">
                            <w:rPr>
                              <w:rFonts w:ascii="Times New Roman" w:hAnsi="Times New Roman"/>
                              <w:lang w:val="fr-FR"/>
                            </w:rPr>
                          </w:rPrChange>
                        </w:rPr>
                      </w:pPr>
                    </w:p>
                    <w:p w14:paraId="502DBEE9" w14:textId="758F3FC2" w:rsidR="00755856" w:rsidRPr="00265E66" w:rsidRDefault="00AD6C7C" w:rsidP="005B19F1">
                      <w:pPr>
                        <w:pStyle w:val="Heading4"/>
                        <w:spacing w:line="360" w:lineRule="auto"/>
                        <w:jc w:val="center"/>
                        <w:rPr>
                          <w:rFonts w:ascii="Times New Roman" w:hAnsi="Times New Roman"/>
                          <w:b/>
                          <w:bCs/>
                          <w:i w:val="0"/>
                          <w:iCs w:val="0"/>
                          <w:color w:val="auto"/>
                          <w:sz w:val="36"/>
                          <w:szCs w:val="36"/>
                          <w:lang w:val="fr-FR"/>
                          <w:rPrChange w:id="32" w:author="Hoang" w:date="2022-04-29T12:41:00Z">
                            <w:rPr>
                              <w:rFonts w:ascii="Times New Roman" w:hAnsi="Times New Roman"/>
                              <w:b/>
                              <w:bCs/>
                              <w:i w:val="0"/>
                              <w:iCs w:val="0"/>
                              <w:color w:val="auto"/>
                              <w:sz w:val="30"/>
                              <w:szCs w:val="30"/>
                              <w:lang w:val="fr-FR"/>
                            </w:rPr>
                          </w:rPrChange>
                        </w:rPr>
                      </w:pPr>
                      <w:ins w:id="33" w:author="Hoang" w:date="2022-04-29T12:39:00Z">
                        <w:r w:rsidRPr="00265E66">
                          <w:rPr>
                            <w:rFonts w:ascii="Times New Roman" w:hAnsi="Times New Roman"/>
                            <w:b/>
                            <w:bCs/>
                            <w:i w:val="0"/>
                            <w:iCs w:val="0"/>
                            <w:color w:val="auto"/>
                            <w:sz w:val="36"/>
                            <w:szCs w:val="36"/>
                            <w:lang w:val="fr-FR"/>
                            <w:rPrChange w:id="34" w:author="Hoang" w:date="2022-04-29T12:41:00Z">
                              <w:rPr>
                                <w:rFonts w:ascii="Times New Roman" w:hAnsi="Times New Roman"/>
                                <w:b/>
                                <w:bCs/>
                                <w:i w:val="0"/>
                                <w:iCs w:val="0"/>
                                <w:color w:val="auto"/>
                                <w:sz w:val="30"/>
                                <w:szCs w:val="30"/>
                                <w:lang w:val="fr-FR"/>
                              </w:rPr>
                            </w:rPrChange>
                          </w:rPr>
                          <w:t>ĐỀ TÀI</w:t>
                        </w:r>
                      </w:ins>
                      <w:ins w:id="35" w:author="Admin" w:date="2022-04-28T20:53:00Z">
                        <w:del w:id="36" w:author="Hoang" w:date="2022-04-29T12:39:00Z">
                          <w:r w:rsidR="0079362F" w:rsidRPr="00265E66" w:rsidDel="00AD6C7C">
                            <w:rPr>
                              <w:rFonts w:ascii="Times New Roman" w:hAnsi="Times New Roman"/>
                              <w:b/>
                              <w:bCs/>
                              <w:i w:val="0"/>
                              <w:iCs w:val="0"/>
                              <w:color w:val="auto"/>
                              <w:sz w:val="36"/>
                              <w:szCs w:val="36"/>
                              <w:lang w:val="fr-FR"/>
                              <w:rPrChange w:id="37" w:author="Hoang" w:date="2022-04-29T12:41:00Z">
                                <w:rPr>
                                  <w:rFonts w:ascii="Times New Roman" w:hAnsi="Times New Roman"/>
                                  <w:b/>
                                  <w:bCs/>
                                  <w:i w:val="0"/>
                                  <w:iCs w:val="0"/>
                                  <w:color w:val="auto"/>
                                  <w:sz w:val="30"/>
                                  <w:szCs w:val="30"/>
                                  <w:lang w:val="fr-FR"/>
                                </w:rPr>
                              </w:rPrChange>
                            </w:rPr>
                            <w:delText>đề tài</w:delText>
                          </w:r>
                        </w:del>
                      </w:ins>
                    </w:p>
                    <w:p w14:paraId="0601D01B" w14:textId="66B6C68C" w:rsidR="00755856" w:rsidRPr="00794C49" w:rsidRDefault="00C83F7A" w:rsidP="00C83F7A">
                      <w:pPr>
                        <w:spacing w:line="360" w:lineRule="auto"/>
                        <w:jc w:val="center"/>
                        <w:rPr>
                          <w:rFonts w:ascii="Times New Roman" w:hAnsi="Times New Roman" w:cs="Times New Roman"/>
                          <w:b/>
                          <w:bCs/>
                          <w:sz w:val="36"/>
                          <w:szCs w:val="36"/>
                          <w:lang w:val="fr-FR"/>
                          <w:rPrChange w:id="38" w:author="Hoang" w:date="2022-04-29T12:41:00Z">
                            <w:rPr>
                              <w:rFonts w:ascii="Times New Roman" w:hAnsi="Times New Roman" w:cs="Times New Roman"/>
                              <w:sz w:val="36"/>
                              <w:szCs w:val="36"/>
                              <w:lang w:val="fr-FR"/>
                            </w:rPr>
                          </w:rPrChange>
                        </w:rPr>
                      </w:pPr>
                      <w:r w:rsidRPr="00794C49">
                        <w:rPr>
                          <w:rFonts w:ascii="Times New Roman" w:hAnsi="Times New Roman" w:cs="Times New Roman"/>
                          <w:b/>
                          <w:bCs/>
                          <w:sz w:val="36"/>
                          <w:szCs w:val="36"/>
                          <w:lang w:val="fr-FR"/>
                          <w:rPrChange w:id="39" w:author="Hoang" w:date="2022-04-29T12:41:00Z">
                            <w:rPr>
                              <w:rFonts w:ascii="Times New Roman" w:hAnsi="Times New Roman" w:cs="Times New Roman"/>
                              <w:sz w:val="36"/>
                              <w:szCs w:val="36"/>
                              <w:lang w:val="fr-FR"/>
                            </w:rPr>
                          </w:rPrChange>
                        </w:rPr>
                        <w:t>NGHIÊN CỨU XÂY DỰNG BÁN HÀNG THỜI TRANG TRÊN ĐIỆN THOẠI THÔNG MINH</w:t>
                      </w:r>
                    </w:p>
                    <w:p w14:paraId="0E995F06" w14:textId="77777777" w:rsidR="00755856" w:rsidRDefault="00755856" w:rsidP="005B19F1">
                      <w:pPr>
                        <w:rPr>
                          <w:rFonts w:ascii="Times New Roman" w:hAnsi="Times New Roman"/>
                          <w:lang w:val="fr-FR"/>
                        </w:rPr>
                      </w:pPr>
                    </w:p>
                    <w:p w14:paraId="2CDF1A09" w14:textId="77777777" w:rsidR="00755856" w:rsidRDefault="00755856" w:rsidP="005B19F1">
                      <w:pPr>
                        <w:jc w:val="center"/>
                        <w:rPr>
                          <w:rFonts w:ascii="Times New Roman" w:hAnsi="Times New Roman"/>
                          <w:lang w:val="fr-FR"/>
                        </w:rPr>
                      </w:pPr>
                    </w:p>
                    <w:p w14:paraId="05F68F3C" w14:textId="77777777" w:rsidR="00755856" w:rsidRDefault="00755856" w:rsidP="005B19F1">
                      <w:pPr>
                        <w:jc w:val="center"/>
                        <w:rPr>
                          <w:rFonts w:ascii="Times New Roman" w:hAnsi="Times New Roman"/>
                          <w:lang w:val="fr-FR"/>
                        </w:rPr>
                      </w:pPr>
                    </w:p>
                    <w:p w14:paraId="5EE19A9B" w14:textId="77777777" w:rsidR="00755856" w:rsidRDefault="00755856" w:rsidP="005B19F1">
                      <w:pPr>
                        <w:jc w:val="center"/>
                        <w:rPr>
                          <w:rFonts w:ascii="Times New Roman" w:hAnsi="Times New Roman"/>
                          <w:lang w:val="fr-FR"/>
                        </w:rPr>
                      </w:pPr>
                    </w:p>
                    <w:p w14:paraId="0FF513CA" w14:textId="77777777" w:rsidR="00755856" w:rsidRDefault="00755856" w:rsidP="005B19F1">
                      <w:pPr>
                        <w:jc w:val="center"/>
                        <w:rPr>
                          <w:rFonts w:ascii="Times New Roman" w:hAnsi="Times New Roman"/>
                          <w:i/>
                          <w:sz w:val="24"/>
                        </w:rPr>
                      </w:pPr>
                    </w:p>
                    <w:p w14:paraId="4804D9F0" w14:textId="77777777" w:rsidR="00755856" w:rsidRDefault="00755856" w:rsidP="005B19F1">
                      <w:pPr>
                        <w:jc w:val="center"/>
                        <w:rPr>
                          <w:rFonts w:ascii="Times New Roman" w:hAnsi="Times New Roman"/>
                        </w:rPr>
                      </w:pPr>
                    </w:p>
                    <w:p w14:paraId="7D29B6CF" w14:textId="77777777" w:rsidR="00755856" w:rsidRDefault="00755856" w:rsidP="005B19F1">
                      <w:pPr>
                        <w:jc w:val="center"/>
                        <w:rPr>
                          <w:rFonts w:ascii="Times New Roman" w:hAnsi="Times New Roman"/>
                        </w:rPr>
                      </w:pPr>
                    </w:p>
                    <w:p w14:paraId="44570F3F" w14:textId="77777777" w:rsidR="00755856" w:rsidRDefault="00755856" w:rsidP="005B19F1">
                      <w:pPr>
                        <w:ind w:firstLine="2977"/>
                        <w:rPr>
                          <w:rFonts w:ascii="Times New Roman" w:hAnsi="Times New Roman"/>
                        </w:rPr>
                      </w:pPr>
                      <w:r>
                        <w:rPr>
                          <w:rFonts w:ascii="Times New Roman" w:hAnsi="Times New Roman"/>
                        </w:rPr>
                        <w:t>Giảng viên hướng dẫn: TS. Trần Văn Cường</w:t>
                      </w:r>
                    </w:p>
                    <w:p w14:paraId="5AF0BB07" w14:textId="77777777" w:rsidR="00755856" w:rsidRDefault="00755856" w:rsidP="005B19F1">
                      <w:pPr>
                        <w:ind w:firstLine="2977"/>
                        <w:rPr>
                          <w:rFonts w:ascii="Times New Roman" w:hAnsi="Times New Roman"/>
                        </w:rPr>
                      </w:pPr>
                      <w:r>
                        <w:rPr>
                          <w:rFonts w:ascii="Times New Roman" w:hAnsi="Times New Roman"/>
                        </w:rPr>
                        <w:t>Họ và tên sinh viên: Hoàng Văn Thắng</w:t>
                      </w:r>
                    </w:p>
                    <w:p w14:paraId="6043DEE5" w14:textId="04A3E2DB" w:rsidR="00755856" w:rsidRDefault="00755856" w:rsidP="005B19F1">
                      <w:pPr>
                        <w:ind w:firstLine="2977"/>
                        <w:rPr>
                          <w:rFonts w:ascii="Times New Roman" w:hAnsi="Times New Roman"/>
                        </w:rPr>
                      </w:pPr>
                      <w:r>
                        <w:rPr>
                          <w:rFonts w:ascii="Times New Roman" w:hAnsi="Times New Roman"/>
                        </w:rPr>
                        <w:t xml:space="preserve">MSSV:     </w:t>
                      </w:r>
                      <w:r w:rsidR="00D16F21">
                        <w:rPr>
                          <w:rFonts w:ascii="Times New Roman" w:hAnsi="Times New Roman"/>
                        </w:rPr>
                        <w:t>19D115019</w:t>
                      </w:r>
                    </w:p>
                    <w:p w14:paraId="26CAF1DA" w14:textId="77777777" w:rsidR="00755856" w:rsidRDefault="00755856" w:rsidP="005B19F1">
                      <w:pPr>
                        <w:ind w:firstLine="2977"/>
                        <w:rPr>
                          <w:rFonts w:ascii="Times New Roman" w:hAnsi="Times New Roman"/>
                        </w:rPr>
                      </w:pPr>
                      <w:r>
                        <w:rPr>
                          <w:rFonts w:ascii="Times New Roman" w:hAnsi="Times New Roman"/>
                        </w:rPr>
                        <w:t>Lớp: ĐH Công nghệ thông tin K61</w:t>
                      </w:r>
                    </w:p>
                    <w:p w14:paraId="52ACF8EF" w14:textId="77777777" w:rsidR="00755856" w:rsidRDefault="00755856" w:rsidP="005B19F1">
                      <w:pPr>
                        <w:rPr>
                          <w:rFonts w:ascii="Times New Roman" w:hAnsi="Times New Roman"/>
                          <w:lang w:val="fr-FR"/>
                        </w:rPr>
                      </w:pPr>
                    </w:p>
                    <w:p w14:paraId="50D6C044" w14:textId="77777777" w:rsidR="00755856" w:rsidRDefault="00755856" w:rsidP="005B19F1">
                      <w:pPr>
                        <w:jc w:val="center"/>
                        <w:rPr>
                          <w:rFonts w:ascii="Times New Roman" w:hAnsi="Times New Roman"/>
                          <w:i/>
                          <w:sz w:val="24"/>
                          <w:lang w:val="fr-FR"/>
                        </w:rPr>
                      </w:pPr>
                    </w:p>
                    <w:p w14:paraId="599AC991" w14:textId="77777777" w:rsidR="00755856" w:rsidRDefault="00755856" w:rsidP="005B19F1">
                      <w:pPr>
                        <w:jc w:val="center"/>
                        <w:rPr>
                          <w:rFonts w:ascii="Times New Roman" w:hAnsi="Times New Roman"/>
                          <w:i/>
                          <w:sz w:val="24"/>
                          <w:lang w:val="fr-FR"/>
                        </w:rPr>
                      </w:pPr>
                    </w:p>
                    <w:p w14:paraId="2233A9DA" w14:textId="77777777" w:rsidR="00755856" w:rsidRDefault="00755856" w:rsidP="005B19F1">
                      <w:pPr>
                        <w:rPr>
                          <w:rFonts w:ascii="Times New Roman" w:hAnsi="Times New Roman"/>
                          <w:i/>
                          <w:sz w:val="24"/>
                          <w:lang w:val="fr-FR"/>
                        </w:rPr>
                      </w:pPr>
                    </w:p>
                    <w:p w14:paraId="3307D26F" w14:textId="77777777" w:rsidR="00755856" w:rsidRDefault="00755856" w:rsidP="005B19F1">
                      <w:pPr>
                        <w:jc w:val="center"/>
                        <w:rPr>
                          <w:rFonts w:ascii="Times New Roman" w:hAnsi="Times New Roman"/>
                          <w:lang w:val="fr-FR"/>
                        </w:rPr>
                      </w:pPr>
                    </w:p>
                    <w:p w14:paraId="4E20B5AE" w14:textId="1E429EA9" w:rsidR="00755856" w:rsidRDefault="00755856" w:rsidP="005B19F1">
                      <w:pPr>
                        <w:jc w:val="center"/>
                        <w:rPr>
                          <w:rFonts w:ascii="Times New Roman" w:hAnsi="Times New Roman"/>
                          <w:b/>
                          <w:lang w:val="fr-FR"/>
                        </w:rPr>
                      </w:pPr>
                      <w:r>
                        <w:rPr>
                          <w:rFonts w:ascii="Times New Roman" w:hAnsi="Times New Roman"/>
                          <w:b/>
                          <w:lang w:val="fr-FR"/>
                        </w:rPr>
                        <w:t>Quảng Bình,</w:t>
                      </w:r>
                      <w:r w:rsidR="00D16F21">
                        <w:rPr>
                          <w:rFonts w:ascii="Times New Roman" w:hAnsi="Times New Roman"/>
                          <w:b/>
                          <w:lang w:val="fr-FR"/>
                        </w:rPr>
                        <w:t xml:space="preserve"> </w:t>
                      </w:r>
                      <w:r>
                        <w:rPr>
                          <w:rFonts w:ascii="Times New Roman" w:hAnsi="Times New Roman"/>
                          <w:b/>
                          <w:lang w:val="fr-FR"/>
                        </w:rPr>
                        <w:t>tháng 4 năm 2022</w:t>
                      </w:r>
                    </w:p>
                    <w:p w14:paraId="57E6A761" w14:textId="77777777" w:rsidR="00755856" w:rsidRDefault="00755856"/>
                    <w:p w14:paraId="6BCBC7A8" w14:textId="77777777" w:rsidR="00755856" w:rsidRDefault="00755856" w:rsidP="005B19F1">
                      <w:pPr>
                        <w:pStyle w:val="Heading4"/>
                        <w:rPr>
                          <w:rFonts w:ascii="Times New Roman" w:hAnsi="Times New Roman"/>
                          <w:lang w:val="fr-FR"/>
                        </w:rPr>
                      </w:pPr>
                    </w:p>
                    <w:p w14:paraId="03B75B8A" w14:textId="77777777" w:rsidR="00755856" w:rsidRDefault="00755856" w:rsidP="005B19F1">
                      <w:pPr>
                        <w:rPr>
                          <w:lang w:val="fr-FR"/>
                        </w:rPr>
                      </w:pPr>
                    </w:p>
                    <w:p w14:paraId="2C3F7901" w14:textId="77777777" w:rsidR="00755856" w:rsidRDefault="00755856" w:rsidP="005B19F1">
                      <w:pPr>
                        <w:pStyle w:val="Heading4"/>
                        <w:rPr>
                          <w:rFonts w:ascii="Times New Roman" w:hAnsi="Times New Roman"/>
                          <w:lang w:val="fr-FR"/>
                        </w:rPr>
                      </w:pPr>
                    </w:p>
                    <w:p w14:paraId="1A11D3DD" w14:textId="77777777" w:rsidR="00755856" w:rsidRDefault="00755856" w:rsidP="005B19F1">
                      <w:pPr>
                        <w:pStyle w:val="Heading4"/>
                        <w:spacing w:line="360" w:lineRule="auto"/>
                        <w:jc w:val="center"/>
                        <w:rPr>
                          <w:rFonts w:ascii="Times New Roman" w:hAnsi="Times New Roman"/>
                          <w:b/>
                          <w:bCs/>
                          <w:i w:val="0"/>
                          <w:iCs w:val="0"/>
                          <w:color w:val="auto"/>
                          <w:sz w:val="30"/>
                          <w:szCs w:val="30"/>
                          <w:lang w:val="fr-FR"/>
                        </w:rPr>
                      </w:pPr>
                      <w:bookmarkStart w:id="40" w:name="_Toc91169550"/>
                      <w:bookmarkStart w:id="41" w:name="_Toc91169197"/>
                      <w:bookmarkStart w:id="42" w:name="_Toc91166731"/>
                      <w:bookmarkStart w:id="43" w:name="_Toc100279233"/>
                      <w:r>
                        <w:rPr>
                          <w:rFonts w:ascii="Times New Roman" w:hAnsi="Times New Roman"/>
                          <w:b/>
                          <w:bCs/>
                          <w:i w:val="0"/>
                          <w:iCs w:val="0"/>
                          <w:color w:val="auto"/>
                          <w:sz w:val="30"/>
                          <w:szCs w:val="30"/>
                          <w:lang w:val="fr-FR"/>
                        </w:rPr>
                        <w:t>TÊN TIỂU LUẬN</w:t>
                      </w:r>
                      <w:bookmarkEnd w:id="40"/>
                      <w:bookmarkEnd w:id="41"/>
                      <w:bookmarkEnd w:id="42"/>
                      <w:bookmarkEnd w:id="43"/>
                    </w:p>
                    <w:p w14:paraId="38F9771D" w14:textId="77C3F861" w:rsidR="00755856" w:rsidRDefault="00755856" w:rsidP="005B19F1">
                      <w:pPr>
                        <w:spacing w:line="360" w:lineRule="auto"/>
                        <w:jc w:val="center"/>
                        <w:rPr>
                          <w:rFonts w:ascii="Times New Roman" w:hAnsi="Times New Roman" w:cs="Times New Roman"/>
                          <w:sz w:val="36"/>
                          <w:szCs w:val="36"/>
                          <w:lang w:val="fr-FR"/>
                        </w:rPr>
                      </w:pPr>
                      <w:r>
                        <w:rPr>
                          <w:rFonts w:ascii="Times New Roman" w:hAnsi="Times New Roman" w:cs="Times New Roman"/>
                          <w:sz w:val="36"/>
                          <w:szCs w:val="36"/>
                          <w:lang w:val="fr-FR"/>
                        </w:rPr>
                        <w:t>XÂY DỰNG ỨNG DỤNG ĐẶT HÀNG THỜI TRANG</w:t>
                      </w:r>
                    </w:p>
                    <w:p w14:paraId="555B655B" w14:textId="77777777" w:rsidR="00755856" w:rsidRDefault="00755856" w:rsidP="005B19F1">
                      <w:pPr>
                        <w:rPr>
                          <w:rFonts w:ascii="Times New Roman" w:hAnsi="Times New Roman"/>
                          <w:lang w:val="fr-FR"/>
                        </w:rPr>
                      </w:pPr>
                    </w:p>
                    <w:p w14:paraId="2E4C3B63" w14:textId="77777777" w:rsidR="00755856" w:rsidRDefault="00755856" w:rsidP="005B19F1">
                      <w:pPr>
                        <w:jc w:val="center"/>
                        <w:rPr>
                          <w:rFonts w:ascii="Times New Roman" w:hAnsi="Times New Roman"/>
                          <w:lang w:val="fr-FR"/>
                        </w:rPr>
                      </w:pPr>
                    </w:p>
                    <w:p w14:paraId="3D8F0AF3" w14:textId="77777777" w:rsidR="00755856" w:rsidRDefault="00755856" w:rsidP="005B19F1">
                      <w:pPr>
                        <w:jc w:val="center"/>
                        <w:rPr>
                          <w:rFonts w:ascii="Times New Roman" w:hAnsi="Times New Roman"/>
                          <w:lang w:val="fr-FR"/>
                        </w:rPr>
                      </w:pPr>
                    </w:p>
                    <w:p w14:paraId="33A3D8C8" w14:textId="77777777" w:rsidR="00755856" w:rsidRDefault="00755856" w:rsidP="005B19F1">
                      <w:pPr>
                        <w:jc w:val="center"/>
                        <w:rPr>
                          <w:rFonts w:ascii="Times New Roman" w:hAnsi="Times New Roman"/>
                          <w:lang w:val="fr-FR"/>
                        </w:rPr>
                      </w:pPr>
                    </w:p>
                    <w:p w14:paraId="2FC03597" w14:textId="77777777" w:rsidR="00755856" w:rsidRDefault="00755856" w:rsidP="005B19F1">
                      <w:pPr>
                        <w:jc w:val="center"/>
                        <w:rPr>
                          <w:rFonts w:ascii="Times New Roman" w:hAnsi="Times New Roman"/>
                          <w:i/>
                          <w:sz w:val="24"/>
                        </w:rPr>
                      </w:pPr>
                    </w:p>
                    <w:p w14:paraId="7BD4BFE3" w14:textId="77777777" w:rsidR="00755856" w:rsidRDefault="00755856" w:rsidP="005B19F1">
                      <w:pPr>
                        <w:jc w:val="center"/>
                        <w:rPr>
                          <w:rFonts w:ascii="Times New Roman" w:hAnsi="Times New Roman"/>
                        </w:rPr>
                      </w:pPr>
                    </w:p>
                    <w:p w14:paraId="2BD26618" w14:textId="77777777" w:rsidR="00755856" w:rsidRDefault="00755856" w:rsidP="005B19F1">
                      <w:pPr>
                        <w:jc w:val="center"/>
                        <w:rPr>
                          <w:rFonts w:ascii="Times New Roman" w:hAnsi="Times New Roman"/>
                        </w:rPr>
                      </w:pPr>
                    </w:p>
                    <w:p w14:paraId="41A37FA9" w14:textId="2525A631" w:rsidR="00755856" w:rsidRDefault="00755856" w:rsidP="005B19F1">
                      <w:pPr>
                        <w:ind w:firstLine="2977"/>
                        <w:rPr>
                          <w:rFonts w:ascii="Times New Roman" w:hAnsi="Times New Roman"/>
                        </w:rPr>
                      </w:pPr>
                      <w:r>
                        <w:rPr>
                          <w:rFonts w:ascii="Times New Roman" w:hAnsi="Times New Roman"/>
                        </w:rPr>
                        <w:t>Giảng viên hướng dẫn: TS. Trần Văn Cường</w:t>
                      </w:r>
                    </w:p>
                    <w:p w14:paraId="570779C2" w14:textId="77777777" w:rsidR="00755856" w:rsidRDefault="00755856" w:rsidP="005B19F1">
                      <w:pPr>
                        <w:ind w:firstLine="2977"/>
                        <w:rPr>
                          <w:rFonts w:ascii="Times New Roman" w:hAnsi="Times New Roman"/>
                        </w:rPr>
                      </w:pPr>
                      <w:r>
                        <w:rPr>
                          <w:rFonts w:ascii="Times New Roman" w:hAnsi="Times New Roman"/>
                        </w:rPr>
                        <w:t>Họ và tên sinh viên: Hoàng Văn Thắng</w:t>
                      </w:r>
                    </w:p>
                    <w:p w14:paraId="3865412C" w14:textId="162D48D2" w:rsidR="00755856" w:rsidRDefault="00755856" w:rsidP="005B19F1">
                      <w:pPr>
                        <w:ind w:firstLine="2977"/>
                        <w:rPr>
                          <w:rFonts w:ascii="Times New Roman" w:hAnsi="Times New Roman"/>
                        </w:rPr>
                      </w:pPr>
                      <w:r>
                        <w:rPr>
                          <w:rFonts w:ascii="Times New Roman" w:hAnsi="Times New Roman"/>
                        </w:rPr>
                        <w:t xml:space="preserve">MSSV:     </w:t>
                      </w:r>
                    </w:p>
                    <w:p w14:paraId="5D17B3F5" w14:textId="1AA33CFA" w:rsidR="00755856" w:rsidRDefault="00755856" w:rsidP="005B19F1">
                      <w:pPr>
                        <w:ind w:firstLine="2977"/>
                        <w:rPr>
                          <w:rFonts w:ascii="Times New Roman" w:hAnsi="Times New Roman"/>
                        </w:rPr>
                      </w:pPr>
                      <w:r>
                        <w:rPr>
                          <w:rFonts w:ascii="Times New Roman" w:hAnsi="Times New Roman"/>
                        </w:rPr>
                        <w:t>Lớp: ĐH Công nghệ thông tin K61</w:t>
                      </w:r>
                    </w:p>
                    <w:p w14:paraId="715FB403" w14:textId="77777777" w:rsidR="00755856" w:rsidRDefault="00755856" w:rsidP="005B19F1">
                      <w:pPr>
                        <w:rPr>
                          <w:rFonts w:ascii="Times New Roman" w:hAnsi="Times New Roman"/>
                          <w:lang w:val="fr-FR"/>
                        </w:rPr>
                      </w:pPr>
                    </w:p>
                    <w:p w14:paraId="7F89DA83" w14:textId="77777777" w:rsidR="00755856" w:rsidRDefault="00755856" w:rsidP="005B19F1">
                      <w:pPr>
                        <w:jc w:val="center"/>
                        <w:rPr>
                          <w:rFonts w:ascii="Times New Roman" w:hAnsi="Times New Roman"/>
                          <w:i/>
                          <w:sz w:val="24"/>
                          <w:lang w:val="fr-FR"/>
                        </w:rPr>
                      </w:pPr>
                    </w:p>
                    <w:p w14:paraId="6690C481" w14:textId="77777777" w:rsidR="00755856" w:rsidRDefault="00755856" w:rsidP="005B19F1">
                      <w:pPr>
                        <w:jc w:val="center"/>
                        <w:rPr>
                          <w:rFonts w:ascii="Times New Roman" w:hAnsi="Times New Roman"/>
                          <w:i/>
                          <w:sz w:val="24"/>
                          <w:lang w:val="fr-FR"/>
                        </w:rPr>
                      </w:pPr>
                    </w:p>
                    <w:p w14:paraId="5ACF7EE0" w14:textId="77777777" w:rsidR="00755856" w:rsidRDefault="00755856" w:rsidP="005B19F1">
                      <w:pPr>
                        <w:rPr>
                          <w:rFonts w:ascii="Times New Roman" w:hAnsi="Times New Roman"/>
                          <w:i/>
                          <w:sz w:val="24"/>
                          <w:lang w:val="fr-FR"/>
                        </w:rPr>
                      </w:pPr>
                    </w:p>
                    <w:p w14:paraId="6543346F" w14:textId="77777777" w:rsidR="00755856" w:rsidRDefault="00755856" w:rsidP="005B19F1">
                      <w:pPr>
                        <w:jc w:val="center"/>
                        <w:rPr>
                          <w:rFonts w:ascii="Times New Roman" w:hAnsi="Times New Roman"/>
                          <w:lang w:val="fr-FR"/>
                        </w:rPr>
                      </w:pPr>
                    </w:p>
                    <w:p w14:paraId="5E3F7717" w14:textId="6F5196A9" w:rsidR="00755856" w:rsidRDefault="00755856" w:rsidP="005B19F1">
                      <w:pPr>
                        <w:jc w:val="center"/>
                        <w:rPr>
                          <w:rFonts w:ascii="Times New Roman" w:hAnsi="Times New Roman"/>
                          <w:b/>
                          <w:lang w:val="fr-FR"/>
                        </w:rPr>
                      </w:pPr>
                      <w:r>
                        <w:rPr>
                          <w:rFonts w:ascii="Times New Roman" w:hAnsi="Times New Roman"/>
                          <w:b/>
                          <w:lang w:val="fr-FR"/>
                        </w:rPr>
                        <w:t>Quảng Bình,tháng 4 năm 2022</w:t>
                      </w:r>
                    </w:p>
                  </w:txbxContent>
                </v:textbox>
                <w10:wrap anchorx="margin"/>
              </v:shape>
            </w:pict>
          </mc:Fallback>
        </mc:AlternateContent>
      </w:r>
      <w:r>
        <w:rPr>
          <w:rFonts w:ascii="Times New Roman" w:hAnsi="Times New Roman" w:cs="Times New Roman"/>
          <w:b/>
          <w:sz w:val="26"/>
          <w:szCs w:val="26"/>
        </w:rPr>
        <w:br w:type="page"/>
      </w:r>
      <w:r>
        <w:rPr>
          <w:rFonts w:ascii="Times New Roman" w:hAnsi="Times New Roman" w:cs="Times New Roman"/>
          <w:b/>
          <w:bCs/>
          <w:iCs/>
          <w:sz w:val="26"/>
          <w:szCs w:val="26"/>
        </w:rPr>
        <w:lastRenderedPageBreak/>
        <w:t>NHẬN XÉT VÀ CHO ĐIỂM CỦA GIẢNG VIÊN</w:t>
      </w:r>
    </w:p>
    <w:tbl>
      <w:tblPr>
        <w:tblStyle w:val="TableGrid"/>
        <w:tblW w:w="0" w:type="auto"/>
        <w:tblInd w:w="0" w:type="dxa"/>
        <w:tblLook w:val="04A0" w:firstRow="1" w:lastRow="0" w:firstColumn="1" w:lastColumn="0" w:noHBand="0" w:noVBand="1"/>
      </w:tblPr>
      <w:tblGrid>
        <w:gridCol w:w="4508"/>
        <w:gridCol w:w="4508"/>
      </w:tblGrid>
      <w:tr w:rsidR="005B19F1" w14:paraId="4CA5B362" w14:textId="77777777" w:rsidTr="005B19F1">
        <w:trPr>
          <w:trHeight w:val="629"/>
        </w:trPr>
        <w:tc>
          <w:tcPr>
            <w:tcW w:w="4509" w:type="dxa"/>
            <w:tcBorders>
              <w:top w:val="single" w:sz="4" w:space="0" w:color="auto"/>
              <w:left w:val="single" w:sz="4" w:space="0" w:color="auto"/>
              <w:bottom w:val="single" w:sz="4" w:space="0" w:color="auto"/>
              <w:right w:val="single" w:sz="4" w:space="0" w:color="auto"/>
            </w:tcBorders>
            <w:hideMark/>
          </w:tcPr>
          <w:p w14:paraId="212B2BDE" w14:textId="77777777" w:rsidR="005B19F1" w:rsidRDefault="005B19F1" w:rsidP="005B19F1">
            <w:pPr>
              <w:spacing w:before="120" w:line="360" w:lineRule="auto"/>
              <w:jc w:val="center"/>
              <w:rPr>
                <w:rFonts w:ascii="Times New Roman" w:hAnsi="Times New Roman" w:cs="Times New Roman"/>
                <w:b/>
                <w:bCs/>
                <w:iCs/>
                <w:sz w:val="26"/>
                <w:szCs w:val="26"/>
              </w:rPr>
            </w:pPr>
            <w:proofErr w:type="spellStart"/>
            <w:r>
              <w:rPr>
                <w:rFonts w:ascii="Times New Roman" w:hAnsi="Times New Roman" w:cs="Times New Roman"/>
                <w:b/>
                <w:bCs/>
                <w:iCs/>
                <w:sz w:val="26"/>
                <w:szCs w:val="26"/>
              </w:rPr>
              <w:t>Cán</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bộ</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chấm</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thi</w:t>
            </w:r>
            <w:proofErr w:type="spellEnd"/>
            <w:r>
              <w:rPr>
                <w:rFonts w:ascii="Times New Roman" w:hAnsi="Times New Roman" w:cs="Times New Roman"/>
                <w:b/>
                <w:bCs/>
                <w:iCs/>
                <w:sz w:val="26"/>
                <w:szCs w:val="26"/>
              </w:rPr>
              <w:t xml:space="preserve"> 1</w:t>
            </w:r>
          </w:p>
        </w:tc>
        <w:tc>
          <w:tcPr>
            <w:tcW w:w="4510" w:type="dxa"/>
            <w:tcBorders>
              <w:top w:val="single" w:sz="4" w:space="0" w:color="auto"/>
              <w:left w:val="single" w:sz="4" w:space="0" w:color="auto"/>
              <w:bottom w:val="single" w:sz="4" w:space="0" w:color="auto"/>
              <w:right w:val="single" w:sz="4" w:space="0" w:color="auto"/>
            </w:tcBorders>
            <w:hideMark/>
          </w:tcPr>
          <w:p w14:paraId="103E99FA" w14:textId="77777777" w:rsidR="005B19F1" w:rsidRDefault="005B19F1" w:rsidP="005B19F1">
            <w:pPr>
              <w:spacing w:before="120" w:line="360" w:lineRule="auto"/>
              <w:jc w:val="center"/>
              <w:rPr>
                <w:rFonts w:ascii="Times New Roman" w:hAnsi="Times New Roman" w:cs="Times New Roman"/>
                <w:b/>
                <w:bCs/>
                <w:iCs/>
                <w:sz w:val="26"/>
                <w:szCs w:val="26"/>
              </w:rPr>
            </w:pPr>
            <w:proofErr w:type="spellStart"/>
            <w:r>
              <w:rPr>
                <w:rFonts w:ascii="Times New Roman" w:hAnsi="Times New Roman" w:cs="Times New Roman"/>
                <w:b/>
                <w:bCs/>
                <w:iCs/>
                <w:sz w:val="26"/>
                <w:szCs w:val="26"/>
              </w:rPr>
              <w:t>Cán</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bộ</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chấm</w:t>
            </w:r>
            <w:proofErr w:type="spellEnd"/>
            <w:r>
              <w:rPr>
                <w:rFonts w:ascii="Times New Roman" w:hAnsi="Times New Roman" w:cs="Times New Roman"/>
                <w:b/>
                <w:bCs/>
                <w:iCs/>
                <w:sz w:val="26"/>
                <w:szCs w:val="26"/>
              </w:rPr>
              <w:t xml:space="preserve"> </w:t>
            </w:r>
            <w:proofErr w:type="spellStart"/>
            <w:r>
              <w:rPr>
                <w:rFonts w:ascii="Times New Roman" w:hAnsi="Times New Roman" w:cs="Times New Roman"/>
                <w:b/>
                <w:bCs/>
                <w:iCs/>
                <w:sz w:val="26"/>
                <w:szCs w:val="26"/>
              </w:rPr>
              <w:t>thi</w:t>
            </w:r>
            <w:proofErr w:type="spellEnd"/>
            <w:r>
              <w:rPr>
                <w:rFonts w:ascii="Times New Roman" w:hAnsi="Times New Roman" w:cs="Times New Roman"/>
                <w:b/>
                <w:bCs/>
                <w:iCs/>
                <w:sz w:val="26"/>
                <w:szCs w:val="26"/>
              </w:rPr>
              <w:t xml:space="preserve"> 2</w:t>
            </w:r>
          </w:p>
        </w:tc>
      </w:tr>
      <w:tr w:rsidR="005B19F1" w14:paraId="021B87D9" w14:textId="77777777" w:rsidTr="005B19F1">
        <w:trPr>
          <w:trHeight w:val="9260"/>
        </w:trPr>
        <w:tc>
          <w:tcPr>
            <w:tcW w:w="4509" w:type="dxa"/>
            <w:tcBorders>
              <w:top w:val="single" w:sz="4" w:space="0" w:color="auto"/>
              <w:left w:val="single" w:sz="4" w:space="0" w:color="auto"/>
              <w:bottom w:val="single" w:sz="4" w:space="0" w:color="auto"/>
              <w:right w:val="single" w:sz="4" w:space="0" w:color="auto"/>
            </w:tcBorders>
            <w:hideMark/>
          </w:tcPr>
          <w:p w14:paraId="0BDF8CD9" w14:textId="77777777" w:rsidR="005B19F1" w:rsidRDefault="005B19F1">
            <w:pPr>
              <w:tabs>
                <w:tab w:val="left" w:leader="dot" w:pos="4176"/>
              </w:tab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p>
        </w:tc>
        <w:tc>
          <w:tcPr>
            <w:tcW w:w="4510" w:type="dxa"/>
            <w:tcBorders>
              <w:top w:val="single" w:sz="4" w:space="0" w:color="auto"/>
              <w:left w:val="single" w:sz="4" w:space="0" w:color="auto"/>
              <w:bottom w:val="single" w:sz="4" w:space="0" w:color="auto"/>
              <w:right w:val="single" w:sz="4" w:space="0" w:color="auto"/>
            </w:tcBorders>
            <w:hideMark/>
          </w:tcPr>
          <w:p w14:paraId="1A2B16EF" w14:textId="77777777" w:rsidR="005B19F1" w:rsidRDefault="005B19F1">
            <w:pPr>
              <w:tabs>
                <w:tab w:val="left" w:leader="dot" w:pos="4152"/>
              </w:tabs>
              <w:spacing w:before="240" w:after="240" w:line="360" w:lineRule="auto"/>
              <w:ind w:right="6"/>
              <w:jc w:val="both"/>
              <w:rPr>
                <w:rFonts w:ascii="Times New Roman" w:hAnsi="Times New Roman" w:cs="Times New Roman"/>
                <w:bCs/>
                <w:iCs/>
                <w:sz w:val="26"/>
                <w:szCs w:val="26"/>
              </w:rPr>
            </w:pP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r>
              <w:rPr>
                <w:rFonts w:ascii="Times New Roman" w:hAnsi="Times New Roman" w:cs="Times New Roman"/>
                <w:bCs/>
                <w:iCs/>
                <w:sz w:val="26"/>
                <w:szCs w:val="26"/>
              </w:rPr>
              <w:tab/>
            </w:r>
          </w:p>
        </w:tc>
      </w:tr>
    </w:tbl>
    <w:p w14:paraId="75374C12" w14:textId="77777777" w:rsidR="005B19F1" w:rsidRDefault="005B19F1" w:rsidP="005B19F1">
      <w:pPr>
        <w:spacing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    </w:t>
      </w:r>
    </w:p>
    <w:tbl>
      <w:tblPr>
        <w:tblStyle w:val="TableGrid"/>
        <w:tblW w:w="9060" w:type="dxa"/>
        <w:tblInd w:w="0" w:type="dxa"/>
        <w:tblLayout w:type="fixed"/>
        <w:tblLook w:val="04A0" w:firstRow="1" w:lastRow="0" w:firstColumn="1" w:lastColumn="0" w:noHBand="0" w:noVBand="1"/>
      </w:tblPr>
      <w:tblGrid>
        <w:gridCol w:w="1694"/>
        <w:gridCol w:w="284"/>
        <w:gridCol w:w="1700"/>
        <w:gridCol w:w="283"/>
        <w:gridCol w:w="2408"/>
        <w:gridCol w:w="284"/>
        <w:gridCol w:w="2407"/>
      </w:tblGrid>
      <w:tr w:rsidR="005B19F1" w14:paraId="2A239171" w14:textId="77777777" w:rsidTr="005B19F1">
        <w:trPr>
          <w:trHeight w:val="2671"/>
        </w:trPr>
        <w:tc>
          <w:tcPr>
            <w:tcW w:w="1696" w:type="dxa"/>
            <w:tcBorders>
              <w:top w:val="single" w:sz="4" w:space="0" w:color="auto"/>
              <w:left w:val="single" w:sz="4" w:space="0" w:color="auto"/>
              <w:bottom w:val="single" w:sz="4" w:space="0" w:color="auto"/>
              <w:right w:val="single" w:sz="4" w:space="0" w:color="auto"/>
            </w:tcBorders>
            <w:hideMark/>
          </w:tcPr>
          <w:p w14:paraId="656E503E" w14:textId="77777777" w:rsidR="005B19F1" w:rsidRDefault="005B19F1">
            <w:pPr>
              <w:spacing w:line="360" w:lineRule="auto"/>
              <w:jc w:val="both"/>
              <w:rPr>
                <w:rFonts w:ascii="Times New Roman" w:hAnsi="Times New Roman" w:cs="Times New Roman"/>
                <w:b/>
                <w:bCs/>
                <w:sz w:val="26"/>
                <w:szCs w:val="26"/>
                <w:u w:val="single"/>
              </w:rPr>
            </w:pPr>
            <w:proofErr w:type="spellStart"/>
            <w:r>
              <w:rPr>
                <w:rFonts w:ascii="Times New Roman" w:hAnsi="Times New Roman" w:cs="Times New Roman"/>
                <w:b/>
                <w:bCs/>
                <w:sz w:val="26"/>
                <w:szCs w:val="26"/>
                <w:u w:val="single"/>
              </w:rPr>
              <w:t>Điểm</w:t>
            </w:r>
            <w:proofErr w:type="spellEnd"/>
            <w:r>
              <w:rPr>
                <w:rFonts w:ascii="Times New Roman" w:hAnsi="Times New Roman" w:cs="Times New Roman"/>
                <w:b/>
                <w:bCs/>
                <w:sz w:val="26"/>
                <w:szCs w:val="26"/>
                <w:u w:val="single"/>
              </w:rPr>
              <w:t xml:space="preserve"> </w:t>
            </w:r>
            <w:proofErr w:type="spellStart"/>
            <w:r>
              <w:rPr>
                <w:rFonts w:ascii="Times New Roman" w:hAnsi="Times New Roman" w:cs="Times New Roman"/>
                <w:b/>
                <w:bCs/>
                <w:sz w:val="26"/>
                <w:szCs w:val="26"/>
                <w:u w:val="single"/>
              </w:rPr>
              <w:t>bằng</w:t>
            </w:r>
            <w:proofErr w:type="spellEnd"/>
            <w:r>
              <w:rPr>
                <w:rFonts w:ascii="Times New Roman" w:hAnsi="Times New Roman" w:cs="Times New Roman"/>
                <w:b/>
                <w:bCs/>
                <w:sz w:val="26"/>
                <w:szCs w:val="26"/>
                <w:u w:val="single"/>
              </w:rPr>
              <w:t xml:space="preserve"> </w:t>
            </w:r>
            <w:proofErr w:type="spellStart"/>
            <w:r>
              <w:rPr>
                <w:rFonts w:ascii="Times New Roman" w:hAnsi="Times New Roman" w:cs="Times New Roman"/>
                <w:b/>
                <w:bCs/>
                <w:sz w:val="26"/>
                <w:szCs w:val="26"/>
                <w:u w:val="single"/>
              </w:rPr>
              <w:t>số</w:t>
            </w:r>
            <w:proofErr w:type="spellEnd"/>
          </w:p>
        </w:tc>
        <w:tc>
          <w:tcPr>
            <w:tcW w:w="284" w:type="dxa"/>
            <w:tcBorders>
              <w:top w:val="nil"/>
              <w:left w:val="single" w:sz="4" w:space="0" w:color="auto"/>
              <w:bottom w:val="nil"/>
              <w:right w:val="single" w:sz="4" w:space="0" w:color="auto"/>
            </w:tcBorders>
          </w:tcPr>
          <w:p w14:paraId="5409351C" w14:textId="77777777" w:rsidR="005B19F1" w:rsidRDefault="005B19F1">
            <w:pPr>
              <w:spacing w:line="360" w:lineRule="auto"/>
              <w:jc w:val="both"/>
              <w:rPr>
                <w:rFonts w:ascii="Times New Roman" w:hAnsi="Times New Roman" w:cs="Times New Roman"/>
                <w:b/>
                <w:bCs/>
                <w:i/>
                <w:iCs/>
                <w:sz w:val="26"/>
                <w:szCs w:val="26"/>
              </w:rPr>
            </w:pPr>
          </w:p>
        </w:tc>
        <w:tc>
          <w:tcPr>
            <w:tcW w:w="1701" w:type="dxa"/>
            <w:tcBorders>
              <w:top w:val="single" w:sz="4" w:space="0" w:color="auto"/>
              <w:left w:val="single" w:sz="4" w:space="0" w:color="auto"/>
              <w:bottom w:val="single" w:sz="4" w:space="0" w:color="auto"/>
              <w:right w:val="single" w:sz="4" w:space="0" w:color="auto"/>
            </w:tcBorders>
            <w:hideMark/>
          </w:tcPr>
          <w:p w14:paraId="0047642B" w14:textId="77777777" w:rsidR="005B19F1" w:rsidRDefault="005B19F1" w:rsidP="005B19F1">
            <w:pPr>
              <w:spacing w:line="360" w:lineRule="auto"/>
              <w:jc w:val="center"/>
              <w:rPr>
                <w:rFonts w:ascii="Times New Roman" w:hAnsi="Times New Roman" w:cs="Times New Roman"/>
                <w:b/>
                <w:bCs/>
                <w:sz w:val="26"/>
                <w:szCs w:val="26"/>
                <w:u w:val="single"/>
              </w:rPr>
            </w:pPr>
            <w:proofErr w:type="spellStart"/>
            <w:r>
              <w:rPr>
                <w:rFonts w:ascii="Times New Roman" w:hAnsi="Times New Roman" w:cs="Times New Roman"/>
                <w:b/>
                <w:bCs/>
                <w:sz w:val="26"/>
                <w:szCs w:val="26"/>
                <w:u w:val="single"/>
              </w:rPr>
              <w:t>Điểm</w:t>
            </w:r>
            <w:proofErr w:type="spellEnd"/>
            <w:r>
              <w:rPr>
                <w:rFonts w:ascii="Times New Roman" w:hAnsi="Times New Roman" w:cs="Times New Roman"/>
                <w:b/>
                <w:bCs/>
                <w:sz w:val="26"/>
                <w:szCs w:val="26"/>
                <w:u w:val="single"/>
              </w:rPr>
              <w:t xml:space="preserve"> </w:t>
            </w:r>
            <w:proofErr w:type="spellStart"/>
            <w:r>
              <w:rPr>
                <w:rFonts w:ascii="Times New Roman" w:hAnsi="Times New Roman" w:cs="Times New Roman"/>
                <w:b/>
                <w:bCs/>
                <w:sz w:val="26"/>
                <w:szCs w:val="26"/>
                <w:u w:val="single"/>
              </w:rPr>
              <w:t>bằng</w:t>
            </w:r>
            <w:proofErr w:type="spellEnd"/>
            <w:r>
              <w:rPr>
                <w:rFonts w:ascii="Times New Roman" w:hAnsi="Times New Roman" w:cs="Times New Roman"/>
                <w:b/>
                <w:bCs/>
                <w:sz w:val="26"/>
                <w:szCs w:val="26"/>
                <w:u w:val="single"/>
              </w:rPr>
              <w:t xml:space="preserve"> </w:t>
            </w:r>
            <w:proofErr w:type="spellStart"/>
            <w:r>
              <w:rPr>
                <w:rFonts w:ascii="Times New Roman" w:hAnsi="Times New Roman" w:cs="Times New Roman"/>
                <w:b/>
                <w:bCs/>
                <w:sz w:val="26"/>
                <w:szCs w:val="26"/>
                <w:u w:val="single"/>
              </w:rPr>
              <w:t>chữ</w:t>
            </w:r>
            <w:proofErr w:type="spellEnd"/>
          </w:p>
          <w:p w14:paraId="4DDA75CD" w14:textId="77777777" w:rsidR="005B19F1" w:rsidRDefault="005B19F1">
            <w:pPr>
              <w:tabs>
                <w:tab w:val="left" w:leader="dot" w:pos="40"/>
                <w:tab w:val="left" w:leader="dot" w:pos="1488"/>
                <w:tab w:val="left" w:leader="dot" w:pos="3175"/>
                <w:tab w:val="left" w:leader="dot" w:pos="3402"/>
              </w:tabs>
              <w:spacing w:line="360" w:lineRule="auto"/>
              <w:ind w:left="40"/>
              <w:jc w:val="both"/>
              <w:rPr>
                <w:rFonts w:ascii="Times New Roman" w:hAnsi="Times New Roman" w:cs="Times New Roman"/>
                <w:b/>
                <w:bCs/>
                <w:sz w:val="26"/>
                <w:szCs w:val="26"/>
                <w:u w:val="single"/>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c>
          <w:tcPr>
            <w:tcW w:w="283" w:type="dxa"/>
            <w:tcBorders>
              <w:top w:val="nil"/>
              <w:left w:val="single" w:sz="4" w:space="0" w:color="auto"/>
              <w:bottom w:val="nil"/>
              <w:right w:val="single" w:sz="4" w:space="0" w:color="auto"/>
            </w:tcBorders>
          </w:tcPr>
          <w:p w14:paraId="50E60B72" w14:textId="77777777" w:rsidR="005B19F1" w:rsidRDefault="005B19F1">
            <w:pPr>
              <w:spacing w:line="360" w:lineRule="auto"/>
              <w:jc w:val="both"/>
              <w:rPr>
                <w:rFonts w:ascii="Times New Roman" w:hAnsi="Times New Roman" w:cs="Times New Roman"/>
                <w:b/>
                <w:bCs/>
                <w:i/>
                <w:iCs/>
                <w:sz w:val="26"/>
                <w:szCs w:val="26"/>
              </w:rPr>
            </w:pPr>
          </w:p>
        </w:tc>
        <w:tc>
          <w:tcPr>
            <w:tcW w:w="2410" w:type="dxa"/>
            <w:tcBorders>
              <w:top w:val="single" w:sz="4" w:space="0" w:color="auto"/>
              <w:left w:val="single" w:sz="4" w:space="0" w:color="auto"/>
              <w:bottom w:val="single" w:sz="4" w:space="0" w:color="auto"/>
              <w:right w:val="single" w:sz="4" w:space="0" w:color="auto"/>
            </w:tcBorders>
            <w:hideMark/>
          </w:tcPr>
          <w:p w14:paraId="2451F1B4" w14:textId="77777777" w:rsidR="005B19F1" w:rsidRDefault="005B19F1">
            <w:pPr>
              <w:spacing w:line="360" w:lineRule="auto"/>
              <w:jc w:val="both"/>
              <w:rPr>
                <w:rFonts w:ascii="Times New Roman" w:hAnsi="Times New Roman" w:cs="Times New Roman"/>
                <w:b/>
                <w:bCs/>
                <w:iCs/>
                <w:sz w:val="26"/>
                <w:szCs w:val="26"/>
                <w:u w:val="single"/>
              </w:rPr>
            </w:pPr>
            <w:proofErr w:type="spellStart"/>
            <w:r>
              <w:rPr>
                <w:rFonts w:ascii="Times New Roman" w:hAnsi="Times New Roman" w:cs="Times New Roman"/>
                <w:b/>
                <w:bCs/>
                <w:iCs/>
                <w:sz w:val="26"/>
                <w:szCs w:val="26"/>
                <w:u w:val="single"/>
              </w:rPr>
              <w:t>Chữ</w:t>
            </w:r>
            <w:proofErr w:type="spellEnd"/>
            <w:r>
              <w:rPr>
                <w:rFonts w:ascii="Times New Roman" w:hAnsi="Times New Roman" w:cs="Times New Roman"/>
                <w:b/>
                <w:bCs/>
                <w:iCs/>
                <w:sz w:val="26"/>
                <w:szCs w:val="26"/>
                <w:u w:val="single"/>
              </w:rPr>
              <w:t xml:space="preserve"> </w:t>
            </w:r>
            <w:proofErr w:type="spellStart"/>
            <w:r>
              <w:rPr>
                <w:rFonts w:ascii="Times New Roman" w:hAnsi="Times New Roman" w:cs="Times New Roman"/>
                <w:b/>
                <w:bCs/>
                <w:iCs/>
                <w:sz w:val="26"/>
                <w:szCs w:val="26"/>
                <w:u w:val="single"/>
              </w:rPr>
              <w:t>ký</w:t>
            </w:r>
            <w:proofErr w:type="spellEnd"/>
            <w:r>
              <w:rPr>
                <w:rFonts w:ascii="Times New Roman" w:hAnsi="Times New Roman" w:cs="Times New Roman"/>
                <w:b/>
                <w:bCs/>
                <w:iCs/>
                <w:sz w:val="26"/>
                <w:szCs w:val="26"/>
                <w:u w:val="single"/>
              </w:rPr>
              <w:t xml:space="preserve"> </w:t>
            </w:r>
            <w:proofErr w:type="spellStart"/>
            <w:r>
              <w:rPr>
                <w:rFonts w:ascii="Times New Roman" w:hAnsi="Times New Roman" w:cs="Times New Roman"/>
                <w:b/>
                <w:bCs/>
                <w:iCs/>
                <w:sz w:val="26"/>
                <w:szCs w:val="26"/>
                <w:u w:val="single"/>
              </w:rPr>
              <w:t>CBChT</w:t>
            </w:r>
            <w:proofErr w:type="spellEnd"/>
            <w:r>
              <w:rPr>
                <w:rFonts w:ascii="Times New Roman" w:hAnsi="Times New Roman" w:cs="Times New Roman"/>
                <w:b/>
                <w:bCs/>
                <w:iCs/>
                <w:sz w:val="26"/>
                <w:szCs w:val="26"/>
                <w:u w:val="single"/>
              </w:rPr>
              <w:t xml:space="preserve"> 1</w:t>
            </w:r>
          </w:p>
          <w:p w14:paraId="76B23F55" w14:textId="77777777" w:rsidR="005B19F1" w:rsidRDefault="005B19F1">
            <w:pPr>
              <w:spacing w:line="360" w:lineRule="auto"/>
              <w:jc w:val="both"/>
              <w:rPr>
                <w:rFonts w:ascii="Times New Roman" w:hAnsi="Times New Roman" w:cs="Times New Roman"/>
                <w:bCs/>
                <w:i/>
                <w:iCs/>
                <w:sz w:val="26"/>
                <w:szCs w:val="26"/>
              </w:rPr>
            </w:pPr>
            <w:r>
              <w:rPr>
                <w:rFonts w:ascii="Times New Roman" w:hAnsi="Times New Roman" w:cs="Times New Roman"/>
                <w:bCs/>
                <w:i/>
                <w:iCs/>
                <w:sz w:val="26"/>
                <w:szCs w:val="26"/>
              </w:rPr>
              <w:t>(</w:t>
            </w:r>
            <w:proofErr w:type="spellStart"/>
            <w:r>
              <w:rPr>
                <w:rFonts w:ascii="Times New Roman" w:hAnsi="Times New Roman" w:cs="Times New Roman"/>
                <w:bCs/>
                <w:i/>
                <w:iCs/>
                <w:sz w:val="26"/>
                <w:szCs w:val="26"/>
              </w:rPr>
              <w:t>Ký</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và</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ghi</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rõ</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họ</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tên</w:t>
            </w:r>
            <w:proofErr w:type="spellEnd"/>
            <w:r>
              <w:rPr>
                <w:rFonts w:ascii="Times New Roman" w:hAnsi="Times New Roman" w:cs="Times New Roman"/>
                <w:bCs/>
                <w:i/>
                <w:iCs/>
                <w:sz w:val="26"/>
                <w:szCs w:val="26"/>
              </w:rPr>
              <w:t>)</w:t>
            </w:r>
          </w:p>
          <w:p w14:paraId="2F34A1E1" w14:textId="77777777" w:rsidR="005B19F1" w:rsidRDefault="005B19F1">
            <w:pPr>
              <w:tabs>
                <w:tab w:val="left" w:leader="dot" w:pos="2152"/>
              </w:tabs>
              <w:spacing w:line="360" w:lineRule="auto"/>
              <w:ind w:right="44"/>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c>
          <w:tcPr>
            <w:tcW w:w="284" w:type="dxa"/>
            <w:tcBorders>
              <w:top w:val="nil"/>
              <w:left w:val="single" w:sz="4" w:space="0" w:color="auto"/>
              <w:bottom w:val="nil"/>
              <w:right w:val="single" w:sz="4" w:space="0" w:color="auto"/>
            </w:tcBorders>
          </w:tcPr>
          <w:p w14:paraId="11331446" w14:textId="77777777" w:rsidR="005B19F1" w:rsidRDefault="005B19F1">
            <w:pPr>
              <w:spacing w:line="360" w:lineRule="auto"/>
              <w:jc w:val="both"/>
              <w:rPr>
                <w:rFonts w:ascii="Times New Roman" w:hAnsi="Times New Roman" w:cs="Times New Roman"/>
                <w:b/>
                <w:bCs/>
                <w:i/>
                <w:iCs/>
                <w:sz w:val="26"/>
                <w:szCs w:val="26"/>
              </w:rPr>
            </w:pPr>
          </w:p>
        </w:tc>
        <w:tc>
          <w:tcPr>
            <w:tcW w:w="2409" w:type="dxa"/>
            <w:tcBorders>
              <w:top w:val="single" w:sz="4" w:space="0" w:color="auto"/>
              <w:left w:val="single" w:sz="4" w:space="0" w:color="auto"/>
              <w:bottom w:val="single" w:sz="4" w:space="0" w:color="auto"/>
              <w:right w:val="single" w:sz="4" w:space="0" w:color="auto"/>
            </w:tcBorders>
            <w:hideMark/>
          </w:tcPr>
          <w:p w14:paraId="6F9D8B9B" w14:textId="77777777" w:rsidR="005B19F1" w:rsidRDefault="005B19F1">
            <w:pPr>
              <w:spacing w:line="360" w:lineRule="auto"/>
              <w:jc w:val="both"/>
              <w:rPr>
                <w:rFonts w:ascii="Times New Roman" w:hAnsi="Times New Roman" w:cs="Times New Roman"/>
                <w:b/>
                <w:bCs/>
                <w:iCs/>
                <w:sz w:val="26"/>
                <w:szCs w:val="26"/>
                <w:u w:val="single"/>
              </w:rPr>
            </w:pPr>
            <w:proofErr w:type="spellStart"/>
            <w:r>
              <w:rPr>
                <w:rFonts w:ascii="Times New Roman" w:hAnsi="Times New Roman" w:cs="Times New Roman"/>
                <w:b/>
                <w:bCs/>
                <w:iCs/>
                <w:sz w:val="26"/>
                <w:szCs w:val="26"/>
                <w:u w:val="single"/>
              </w:rPr>
              <w:t>Chữ</w:t>
            </w:r>
            <w:proofErr w:type="spellEnd"/>
            <w:r>
              <w:rPr>
                <w:rFonts w:ascii="Times New Roman" w:hAnsi="Times New Roman" w:cs="Times New Roman"/>
                <w:b/>
                <w:bCs/>
                <w:iCs/>
                <w:sz w:val="26"/>
                <w:szCs w:val="26"/>
                <w:u w:val="single"/>
              </w:rPr>
              <w:t xml:space="preserve"> </w:t>
            </w:r>
            <w:proofErr w:type="spellStart"/>
            <w:r>
              <w:rPr>
                <w:rFonts w:ascii="Times New Roman" w:hAnsi="Times New Roman" w:cs="Times New Roman"/>
                <w:b/>
                <w:bCs/>
                <w:iCs/>
                <w:sz w:val="26"/>
                <w:szCs w:val="26"/>
                <w:u w:val="single"/>
              </w:rPr>
              <w:t>ký</w:t>
            </w:r>
            <w:proofErr w:type="spellEnd"/>
            <w:r>
              <w:rPr>
                <w:rFonts w:ascii="Times New Roman" w:hAnsi="Times New Roman" w:cs="Times New Roman"/>
                <w:b/>
                <w:bCs/>
                <w:iCs/>
                <w:sz w:val="26"/>
                <w:szCs w:val="26"/>
                <w:u w:val="single"/>
              </w:rPr>
              <w:t xml:space="preserve"> </w:t>
            </w:r>
            <w:proofErr w:type="spellStart"/>
            <w:r>
              <w:rPr>
                <w:rFonts w:ascii="Times New Roman" w:hAnsi="Times New Roman" w:cs="Times New Roman"/>
                <w:b/>
                <w:bCs/>
                <w:iCs/>
                <w:sz w:val="26"/>
                <w:szCs w:val="26"/>
                <w:u w:val="single"/>
              </w:rPr>
              <w:t>CBChT</w:t>
            </w:r>
            <w:proofErr w:type="spellEnd"/>
            <w:r>
              <w:rPr>
                <w:rFonts w:ascii="Times New Roman" w:hAnsi="Times New Roman" w:cs="Times New Roman"/>
                <w:b/>
                <w:bCs/>
                <w:iCs/>
                <w:sz w:val="26"/>
                <w:szCs w:val="26"/>
                <w:u w:val="single"/>
              </w:rPr>
              <w:t xml:space="preserve"> 2</w:t>
            </w:r>
          </w:p>
          <w:p w14:paraId="0A01B2C5" w14:textId="77777777" w:rsidR="005B19F1" w:rsidRDefault="005B19F1">
            <w:pPr>
              <w:spacing w:line="360" w:lineRule="auto"/>
              <w:jc w:val="both"/>
              <w:rPr>
                <w:rFonts w:ascii="Times New Roman" w:hAnsi="Times New Roman" w:cs="Times New Roman"/>
                <w:bCs/>
                <w:i/>
                <w:iCs/>
                <w:sz w:val="26"/>
                <w:szCs w:val="26"/>
              </w:rPr>
            </w:pPr>
            <w:r>
              <w:rPr>
                <w:rFonts w:ascii="Times New Roman" w:hAnsi="Times New Roman" w:cs="Times New Roman"/>
                <w:bCs/>
                <w:i/>
                <w:iCs/>
                <w:sz w:val="26"/>
                <w:szCs w:val="26"/>
              </w:rPr>
              <w:t>(</w:t>
            </w:r>
            <w:proofErr w:type="spellStart"/>
            <w:r>
              <w:rPr>
                <w:rFonts w:ascii="Times New Roman" w:hAnsi="Times New Roman" w:cs="Times New Roman"/>
                <w:bCs/>
                <w:i/>
                <w:iCs/>
                <w:sz w:val="26"/>
                <w:szCs w:val="26"/>
              </w:rPr>
              <w:t>Ký</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và</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ghi</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rõ</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họ</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tên</w:t>
            </w:r>
            <w:proofErr w:type="spellEnd"/>
            <w:r>
              <w:rPr>
                <w:rFonts w:ascii="Times New Roman" w:hAnsi="Times New Roman" w:cs="Times New Roman"/>
                <w:bCs/>
                <w:i/>
                <w:iCs/>
                <w:sz w:val="26"/>
                <w:szCs w:val="26"/>
              </w:rPr>
              <w:t>)</w:t>
            </w:r>
          </w:p>
          <w:p w14:paraId="7E33F3F9" w14:textId="77777777" w:rsidR="005B19F1" w:rsidRDefault="005B19F1">
            <w:pPr>
              <w:tabs>
                <w:tab w:val="left" w:leader="dot" w:pos="219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bl>
    <w:p w14:paraId="265ABFEB" w14:textId="50847473" w:rsidR="00755856" w:rsidRPr="00755856" w:rsidRDefault="00C4142F" w:rsidP="00755856">
      <w:pPr>
        <w:pStyle w:val="Muclon"/>
        <w:spacing w:before="120" w:after="120" w:line="288" w:lineRule="auto"/>
        <w:jc w:val="center"/>
        <w:rPr>
          <w:rFonts w:cs="Times New Roman"/>
        </w:rPr>
      </w:pPr>
      <w:bookmarkStart w:id="44" w:name="_Toc100281122"/>
      <w:r>
        <w:lastRenderedPageBreak/>
        <w:t>MỤC LỤC</w:t>
      </w:r>
      <w:bookmarkEnd w:id="44"/>
      <w:r w:rsidR="00755856" w:rsidRPr="00755856">
        <w:rPr>
          <w:rFonts w:cs="Times New Roman"/>
        </w:rPr>
        <w:fldChar w:fldCharType="begin"/>
      </w:r>
      <w:r w:rsidR="00755856" w:rsidRPr="00755856">
        <w:rPr>
          <w:rFonts w:cs="Times New Roman"/>
        </w:rPr>
        <w:instrText xml:space="preserve"> TOC \o "1-3" \h \z \u </w:instrText>
      </w:r>
      <w:r w:rsidR="00755856" w:rsidRPr="00755856">
        <w:rPr>
          <w:rFonts w:cs="Times New Roman"/>
        </w:rPr>
        <w:fldChar w:fldCharType="separate"/>
      </w:r>
      <w:hyperlink w:anchor="_Toc100281122" w:history="1"/>
    </w:p>
    <w:p w14:paraId="02816BF9" w14:textId="37A84B99"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3" w:history="1">
        <w:r w:rsidR="00755856" w:rsidRPr="00755856">
          <w:rPr>
            <w:rStyle w:val="Hyperlink"/>
            <w:rFonts w:ascii="Times New Roman" w:hAnsi="Times New Roman" w:cs="Times New Roman"/>
            <w:noProof/>
            <w:sz w:val="26"/>
            <w:szCs w:val="26"/>
          </w:rPr>
          <w:t>PHẦN MỞ ĐẦU</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w:t>
        </w:r>
        <w:r w:rsidR="00755856" w:rsidRPr="00755856">
          <w:rPr>
            <w:rFonts w:ascii="Times New Roman" w:hAnsi="Times New Roman" w:cs="Times New Roman"/>
            <w:noProof/>
            <w:webHidden/>
            <w:sz w:val="26"/>
            <w:szCs w:val="26"/>
          </w:rPr>
          <w:fldChar w:fldCharType="end"/>
        </w:r>
      </w:hyperlink>
    </w:p>
    <w:p w14:paraId="3A17DB84" w14:textId="43305A9A"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4" w:history="1">
        <w:r w:rsidR="00755856" w:rsidRPr="00755856">
          <w:rPr>
            <w:rStyle w:val="Hyperlink"/>
            <w:rFonts w:ascii="Times New Roman" w:hAnsi="Times New Roman" w:cs="Times New Roman"/>
            <w:noProof/>
            <w:sz w:val="26"/>
            <w:szCs w:val="26"/>
          </w:rPr>
          <w:t>1 Lý do chọn đề tài</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w:t>
        </w:r>
        <w:r w:rsidR="00755856" w:rsidRPr="00755856">
          <w:rPr>
            <w:rFonts w:ascii="Times New Roman" w:hAnsi="Times New Roman" w:cs="Times New Roman"/>
            <w:noProof/>
            <w:webHidden/>
            <w:sz w:val="26"/>
            <w:szCs w:val="26"/>
          </w:rPr>
          <w:fldChar w:fldCharType="end"/>
        </w:r>
      </w:hyperlink>
    </w:p>
    <w:p w14:paraId="404D294D" w14:textId="02B14860"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5" w:history="1">
        <w:r w:rsidR="00755856" w:rsidRPr="00755856">
          <w:rPr>
            <w:rStyle w:val="Hyperlink"/>
            <w:rFonts w:ascii="Times New Roman" w:hAnsi="Times New Roman" w:cs="Times New Roman"/>
            <w:noProof/>
            <w:sz w:val="26"/>
            <w:szCs w:val="26"/>
          </w:rPr>
          <w:t>2 Mục tiêu nghiên cứu</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w:t>
        </w:r>
        <w:r w:rsidR="00755856" w:rsidRPr="00755856">
          <w:rPr>
            <w:rFonts w:ascii="Times New Roman" w:hAnsi="Times New Roman" w:cs="Times New Roman"/>
            <w:noProof/>
            <w:webHidden/>
            <w:sz w:val="26"/>
            <w:szCs w:val="26"/>
          </w:rPr>
          <w:fldChar w:fldCharType="end"/>
        </w:r>
      </w:hyperlink>
    </w:p>
    <w:p w14:paraId="6B36515A" w14:textId="11F3DA0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6" w:history="1">
        <w:r w:rsidR="00755856" w:rsidRPr="00755856">
          <w:rPr>
            <w:rStyle w:val="Hyperlink"/>
            <w:rFonts w:ascii="Times New Roman" w:eastAsia="Arial" w:hAnsi="Times New Roman" w:cs="Times New Roman"/>
            <w:noProof/>
            <w:sz w:val="26"/>
            <w:szCs w:val="26"/>
          </w:rPr>
          <w:t>3 Đối tượng, phạm vi nghiên cứu</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w:t>
        </w:r>
        <w:r w:rsidR="00755856" w:rsidRPr="00755856">
          <w:rPr>
            <w:rFonts w:ascii="Times New Roman" w:hAnsi="Times New Roman" w:cs="Times New Roman"/>
            <w:noProof/>
            <w:webHidden/>
            <w:sz w:val="26"/>
            <w:szCs w:val="26"/>
          </w:rPr>
          <w:fldChar w:fldCharType="end"/>
        </w:r>
      </w:hyperlink>
    </w:p>
    <w:p w14:paraId="1DDBD67E" w14:textId="29B4E6D4"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7" w:history="1">
        <w:r w:rsidR="00755856" w:rsidRPr="00755856">
          <w:rPr>
            <w:rStyle w:val="Hyperlink"/>
            <w:rFonts w:ascii="Times New Roman" w:eastAsia="Arial" w:hAnsi="Times New Roman" w:cs="Times New Roman"/>
            <w:noProof/>
            <w:sz w:val="26"/>
            <w:szCs w:val="26"/>
          </w:rPr>
          <w:t>4 Phương pháp nghiên cứu</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w:t>
        </w:r>
        <w:r w:rsidR="00755856" w:rsidRPr="00755856">
          <w:rPr>
            <w:rFonts w:ascii="Times New Roman" w:hAnsi="Times New Roman" w:cs="Times New Roman"/>
            <w:noProof/>
            <w:webHidden/>
            <w:sz w:val="26"/>
            <w:szCs w:val="26"/>
          </w:rPr>
          <w:fldChar w:fldCharType="end"/>
        </w:r>
      </w:hyperlink>
    </w:p>
    <w:p w14:paraId="15C06FBA" w14:textId="0A8FC07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8" w:history="1">
        <w:r w:rsidR="00755856" w:rsidRPr="00755856">
          <w:rPr>
            <w:rStyle w:val="Hyperlink"/>
            <w:rFonts w:ascii="Times New Roman" w:hAnsi="Times New Roman" w:cs="Times New Roman"/>
            <w:noProof/>
            <w:sz w:val="26"/>
            <w:szCs w:val="26"/>
          </w:rPr>
          <w:t>5 Bố cục đề tài</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w:t>
        </w:r>
        <w:r w:rsidR="00755856" w:rsidRPr="00755856">
          <w:rPr>
            <w:rFonts w:ascii="Times New Roman" w:hAnsi="Times New Roman" w:cs="Times New Roman"/>
            <w:noProof/>
            <w:webHidden/>
            <w:sz w:val="26"/>
            <w:szCs w:val="26"/>
          </w:rPr>
          <w:fldChar w:fldCharType="end"/>
        </w:r>
      </w:hyperlink>
    </w:p>
    <w:p w14:paraId="128ADEC8" w14:textId="09388CA5"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29" w:history="1">
        <w:r w:rsidR="00755856" w:rsidRPr="00755856">
          <w:rPr>
            <w:rStyle w:val="Hyperlink"/>
            <w:rFonts w:ascii="Times New Roman" w:hAnsi="Times New Roman" w:cs="Times New Roman"/>
            <w:noProof/>
            <w:sz w:val="26"/>
            <w:szCs w:val="26"/>
          </w:rPr>
          <w:t>PHẦN NỘI DUNG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_Toc100281129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74915893" w14:textId="4633AF22"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0" w:history="1">
        <w:r w:rsidR="00755856" w:rsidRPr="00755856">
          <w:rPr>
            <w:rStyle w:val="Hyperlink"/>
            <w:rFonts w:ascii="Times New Roman" w:hAnsi="Times New Roman" w:cs="Times New Roman"/>
            <w:noProof/>
            <w:sz w:val="26"/>
            <w:szCs w:val="26"/>
          </w:rPr>
          <w:t>CHƯƠNG 1 CƠ SỞ LÝ THUYẾT</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_Toc100281130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06FFE8E8" w14:textId="0354F455"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1" w:history="1">
        <w:r w:rsidR="00755856" w:rsidRPr="00755856">
          <w:rPr>
            <w:rStyle w:val="Hyperlink"/>
            <w:rFonts w:ascii="Times New Roman" w:hAnsi="Times New Roman" w:cs="Times New Roman"/>
            <w:noProof/>
            <w:sz w:val="26"/>
            <w:szCs w:val="26"/>
          </w:rPr>
          <w:t>1.1 Tìm hiểu tổng quan về hệ điều hành di động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_Toc100281131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2296B62B" w14:textId="4C1CA70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2" w:history="1">
        <w:r w:rsidR="00755856" w:rsidRPr="00755856">
          <w:rPr>
            <w:rStyle w:val="Hyperlink"/>
            <w:rFonts w:ascii="Times New Roman" w:hAnsi="Times New Roman" w:cs="Times New Roman"/>
            <w:noProof/>
            <w:sz w:val="26"/>
            <w:szCs w:val="26"/>
          </w:rPr>
          <w:t>1.1.1 Hệ điều hành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_Toc100281132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0AD757B5" w14:textId="0842B499"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33" w:history="1">
        <w:r w:rsidR="00755856" w:rsidRPr="00755856">
          <w:rPr>
            <w:rStyle w:val="Hyperlink"/>
            <w:rFonts w:ascii="Times New Roman" w:hAnsi="Times New Roman" w:cs="Times New Roman"/>
            <w:noProof/>
            <w:sz w:val="26"/>
            <w:szCs w:val="26"/>
          </w:rPr>
          <w:t>1.1.1.1 Tìm hiểu về kiến trúc của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024C6431" w14:textId="00583B45"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34" w:history="1">
        <w:r w:rsidR="00755856" w:rsidRPr="00755856">
          <w:rPr>
            <w:rStyle w:val="Hyperlink"/>
            <w:rFonts w:ascii="Times New Roman" w:hAnsi="Times New Roman" w:cs="Times New Roman"/>
            <w:noProof/>
            <w:sz w:val="26"/>
            <w:szCs w:val="26"/>
          </w:rPr>
          <w:t>1.1.1.2 Các phiên  bản của hệ điều hành Android là gì ?</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w:t>
        </w:r>
        <w:r w:rsidR="00755856" w:rsidRPr="00755856">
          <w:rPr>
            <w:rFonts w:ascii="Times New Roman" w:hAnsi="Times New Roman" w:cs="Times New Roman"/>
            <w:noProof/>
            <w:webHidden/>
            <w:sz w:val="26"/>
            <w:szCs w:val="26"/>
          </w:rPr>
          <w:fldChar w:fldCharType="end"/>
        </w:r>
      </w:hyperlink>
    </w:p>
    <w:p w14:paraId="47AC706F" w14:textId="0B224679"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5" w:history="1">
        <w:r w:rsidR="00755856" w:rsidRPr="00755856">
          <w:rPr>
            <w:rStyle w:val="Hyperlink"/>
            <w:rFonts w:ascii="Times New Roman" w:hAnsi="Times New Roman" w:cs="Times New Roman"/>
            <w:noProof/>
            <w:sz w:val="26"/>
            <w:szCs w:val="26"/>
          </w:rPr>
          <w:t>1.1.2 Ngôn ngữ dùng để lập trình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4</w:t>
        </w:r>
        <w:r w:rsidR="00755856" w:rsidRPr="00755856">
          <w:rPr>
            <w:rFonts w:ascii="Times New Roman" w:hAnsi="Times New Roman" w:cs="Times New Roman"/>
            <w:noProof/>
            <w:webHidden/>
            <w:sz w:val="26"/>
            <w:szCs w:val="26"/>
          </w:rPr>
          <w:fldChar w:fldCharType="end"/>
        </w:r>
      </w:hyperlink>
    </w:p>
    <w:p w14:paraId="3D623ADA" w14:textId="568B86F1"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36" w:history="1">
        <w:r w:rsidR="00755856" w:rsidRPr="00755856">
          <w:rPr>
            <w:rStyle w:val="Hyperlink"/>
            <w:rFonts w:ascii="Times New Roman" w:hAnsi="Times New Roman" w:cs="Times New Roman"/>
            <w:noProof/>
            <w:sz w:val="26"/>
            <w:szCs w:val="26"/>
          </w:rPr>
          <w:t>1.1.2.1 Một số ngôn ngữ được sử dụng để lập trình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4</w:t>
        </w:r>
        <w:r w:rsidR="00755856" w:rsidRPr="00755856">
          <w:rPr>
            <w:rFonts w:ascii="Times New Roman" w:hAnsi="Times New Roman" w:cs="Times New Roman"/>
            <w:noProof/>
            <w:webHidden/>
            <w:sz w:val="26"/>
            <w:szCs w:val="26"/>
          </w:rPr>
          <w:fldChar w:fldCharType="end"/>
        </w:r>
      </w:hyperlink>
    </w:p>
    <w:p w14:paraId="7C789695" w14:textId="4921186F"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37" w:history="1">
        <w:r w:rsidR="00755856" w:rsidRPr="00755856">
          <w:rPr>
            <w:rStyle w:val="Hyperlink"/>
            <w:rFonts w:ascii="Times New Roman" w:hAnsi="Times New Roman" w:cs="Times New Roman"/>
            <w:noProof/>
            <w:sz w:val="26"/>
            <w:szCs w:val="26"/>
          </w:rPr>
          <w:t>1.1.2.2 Ngôn ngữ Java trong hệ điều hành Android</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5</w:t>
        </w:r>
        <w:r w:rsidR="00755856" w:rsidRPr="00755856">
          <w:rPr>
            <w:rFonts w:ascii="Times New Roman" w:hAnsi="Times New Roman" w:cs="Times New Roman"/>
            <w:noProof/>
            <w:webHidden/>
            <w:sz w:val="26"/>
            <w:szCs w:val="26"/>
          </w:rPr>
          <w:fldChar w:fldCharType="end"/>
        </w:r>
      </w:hyperlink>
    </w:p>
    <w:p w14:paraId="3935C6B8" w14:textId="2F9323BC"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8" w:history="1">
        <w:r w:rsidR="00755856" w:rsidRPr="00755856">
          <w:rPr>
            <w:rStyle w:val="Hyperlink"/>
            <w:rFonts w:ascii="Times New Roman" w:hAnsi="Times New Roman" w:cs="Times New Roman"/>
            <w:noProof/>
            <w:sz w:val="26"/>
            <w:szCs w:val="26"/>
          </w:rPr>
          <w:t>1.2 Giới thiệu về Android Studio và Android SDK</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5</w:t>
        </w:r>
        <w:r w:rsidR="00755856" w:rsidRPr="00755856">
          <w:rPr>
            <w:rFonts w:ascii="Times New Roman" w:hAnsi="Times New Roman" w:cs="Times New Roman"/>
            <w:noProof/>
            <w:webHidden/>
            <w:sz w:val="26"/>
            <w:szCs w:val="26"/>
          </w:rPr>
          <w:fldChar w:fldCharType="end"/>
        </w:r>
      </w:hyperlink>
    </w:p>
    <w:p w14:paraId="5F154C98" w14:textId="245F2644"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39" w:history="1">
        <w:r w:rsidR="00755856" w:rsidRPr="00755856">
          <w:rPr>
            <w:rStyle w:val="Hyperlink"/>
            <w:rFonts w:ascii="Times New Roman" w:hAnsi="Times New Roman" w:cs="Times New Roman"/>
            <w:noProof/>
            <w:sz w:val="26"/>
            <w:szCs w:val="26"/>
          </w:rPr>
          <w:t>1.2.1 Cài đặt môi trường làm việc</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_Toc100281139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6</w:t>
        </w:r>
        <w:r w:rsidR="00755856" w:rsidRPr="00755856">
          <w:rPr>
            <w:rFonts w:ascii="Times New Roman" w:hAnsi="Times New Roman" w:cs="Times New Roman"/>
            <w:noProof/>
            <w:webHidden/>
            <w:sz w:val="26"/>
            <w:szCs w:val="26"/>
          </w:rPr>
          <w:fldChar w:fldCharType="end"/>
        </w:r>
      </w:hyperlink>
    </w:p>
    <w:p w14:paraId="4F28558F" w14:textId="5A3C05BA"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0" w:history="1">
        <w:r w:rsidR="00755856" w:rsidRPr="00755856">
          <w:rPr>
            <w:rStyle w:val="Hyperlink"/>
            <w:rFonts w:ascii="Times New Roman" w:hAnsi="Times New Roman" w:cs="Times New Roman"/>
            <w:noProof/>
            <w:sz w:val="26"/>
            <w:szCs w:val="26"/>
          </w:rPr>
          <w:t>1.3 Tìm hiểu Phần mềm XamPP</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_Toc100281140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12</w:t>
        </w:r>
        <w:r w:rsidR="00755856" w:rsidRPr="00755856">
          <w:rPr>
            <w:rFonts w:ascii="Times New Roman" w:hAnsi="Times New Roman" w:cs="Times New Roman"/>
            <w:noProof/>
            <w:webHidden/>
            <w:sz w:val="26"/>
            <w:szCs w:val="26"/>
          </w:rPr>
          <w:fldChar w:fldCharType="end"/>
        </w:r>
      </w:hyperlink>
    </w:p>
    <w:p w14:paraId="59672FD5" w14:textId="0BB27EB4"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1" w:history="1">
        <w:r w:rsidR="00755856" w:rsidRPr="00755856">
          <w:rPr>
            <w:rStyle w:val="Hyperlink"/>
            <w:rFonts w:ascii="Times New Roman" w:hAnsi="Times New Roman" w:cs="Times New Roman"/>
            <w:noProof/>
            <w:sz w:val="26"/>
            <w:szCs w:val="26"/>
          </w:rPr>
          <w:t>1.3.1 Xampp là gì ?</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_Toc100281141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12</w:t>
        </w:r>
        <w:r w:rsidR="00755856" w:rsidRPr="00755856">
          <w:rPr>
            <w:rFonts w:ascii="Times New Roman" w:hAnsi="Times New Roman" w:cs="Times New Roman"/>
            <w:noProof/>
            <w:webHidden/>
            <w:sz w:val="26"/>
            <w:szCs w:val="26"/>
          </w:rPr>
          <w:fldChar w:fldCharType="end"/>
        </w:r>
      </w:hyperlink>
    </w:p>
    <w:p w14:paraId="66A2D2E5" w14:textId="3E6C8FFB"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2" w:history="1">
        <w:r w:rsidR="00755856" w:rsidRPr="00755856">
          <w:rPr>
            <w:rStyle w:val="Hyperlink"/>
            <w:rFonts w:ascii="Times New Roman" w:hAnsi="Times New Roman" w:cs="Times New Roman"/>
            <w:noProof/>
            <w:sz w:val="26"/>
            <w:szCs w:val="26"/>
          </w:rPr>
          <w:t>1.3.2 Các thành phần chính của Xampp</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_Toc100281142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13</w:t>
        </w:r>
        <w:r w:rsidR="00755856" w:rsidRPr="00755856">
          <w:rPr>
            <w:rFonts w:ascii="Times New Roman" w:hAnsi="Times New Roman" w:cs="Times New Roman"/>
            <w:noProof/>
            <w:webHidden/>
            <w:sz w:val="26"/>
            <w:szCs w:val="26"/>
          </w:rPr>
          <w:fldChar w:fldCharType="end"/>
        </w:r>
      </w:hyperlink>
    </w:p>
    <w:p w14:paraId="0F819733" w14:textId="7EA5FE8E"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43" w:history="1">
        <w:r w:rsidR="00755856" w:rsidRPr="00755856">
          <w:rPr>
            <w:rStyle w:val="Hyperlink"/>
            <w:rFonts w:ascii="Times New Roman" w:hAnsi="Times New Roman" w:cs="Times New Roman"/>
            <w:noProof/>
            <w:sz w:val="26"/>
            <w:szCs w:val="26"/>
          </w:rPr>
          <w:t>1.3.2.1 Apache</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13</w:t>
        </w:r>
        <w:r w:rsidR="00755856" w:rsidRPr="00755856">
          <w:rPr>
            <w:rFonts w:ascii="Times New Roman" w:hAnsi="Times New Roman" w:cs="Times New Roman"/>
            <w:noProof/>
            <w:webHidden/>
            <w:sz w:val="26"/>
            <w:szCs w:val="26"/>
          </w:rPr>
          <w:fldChar w:fldCharType="end"/>
        </w:r>
      </w:hyperlink>
    </w:p>
    <w:p w14:paraId="79924A9A" w14:textId="7DEE8AA4"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44" w:history="1">
        <w:r w:rsidR="00755856" w:rsidRPr="00755856">
          <w:rPr>
            <w:rStyle w:val="Hyperlink"/>
            <w:rFonts w:ascii="Times New Roman" w:hAnsi="Times New Roman" w:cs="Times New Roman"/>
            <w:noProof/>
            <w:sz w:val="26"/>
            <w:szCs w:val="26"/>
          </w:rPr>
          <w:t>1.3.2.2 MySQL</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14</w:t>
        </w:r>
        <w:r w:rsidR="00755856" w:rsidRPr="00755856">
          <w:rPr>
            <w:rFonts w:ascii="Times New Roman" w:hAnsi="Times New Roman" w:cs="Times New Roman"/>
            <w:noProof/>
            <w:webHidden/>
            <w:sz w:val="26"/>
            <w:szCs w:val="26"/>
          </w:rPr>
          <w:fldChar w:fldCharType="end"/>
        </w:r>
      </w:hyperlink>
    </w:p>
    <w:p w14:paraId="7C44F64B" w14:textId="6B9B9FA9"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45" w:history="1">
        <w:r w:rsidR="00755856" w:rsidRPr="00755856">
          <w:rPr>
            <w:rStyle w:val="Hyperlink"/>
            <w:rFonts w:ascii="Times New Roman" w:hAnsi="Times New Roman" w:cs="Times New Roman"/>
            <w:noProof/>
            <w:sz w:val="26"/>
            <w:szCs w:val="26"/>
          </w:rPr>
          <w:t>1.3.2.3 PHP</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14</w:t>
        </w:r>
        <w:r w:rsidR="00755856" w:rsidRPr="00755856">
          <w:rPr>
            <w:rFonts w:ascii="Times New Roman" w:hAnsi="Times New Roman" w:cs="Times New Roman"/>
            <w:noProof/>
            <w:webHidden/>
            <w:sz w:val="26"/>
            <w:szCs w:val="26"/>
          </w:rPr>
          <w:fldChar w:fldCharType="end"/>
        </w:r>
      </w:hyperlink>
    </w:p>
    <w:p w14:paraId="7CA9A14A" w14:textId="3DABDC15"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6" w:history="1">
        <w:r w:rsidR="00755856" w:rsidRPr="00755856">
          <w:rPr>
            <w:rStyle w:val="Hyperlink"/>
            <w:rFonts w:ascii="Times New Roman" w:hAnsi="Times New Roman" w:cs="Times New Roman"/>
            <w:noProof/>
            <w:sz w:val="26"/>
            <w:szCs w:val="26"/>
          </w:rPr>
          <w:t>1.3.3 Perl</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15</w:t>
        </w:r>
        <w:r w:rsidR="00755856" w:rsidRPr="00755856">
          <w:rPr>
            <w:rFonts w:ascii="Times New Roman" w:hAnsi="Times New Roman" w:cs="Times New Roman"/>
            <w:noProof/>
            <w:webHidden/>
            <w:sz w:val="26"/>
            <w:szCs w:val="26"/>
          </w:rPr>
          <w:fldChar w:fldCharType="end"/>
        </w:r>
      </w:hyperlink>
    </w:p>
    <w:p w14:paraId="129D9271" w14:textId="02799A5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7" w:history="1">
        <w:r w:rsidR="00755856" w:rsidRPr="00755856">
          <w:rPr>
            <w:rStyle w:val="Hyperlink"/>
            <w:rFonts w:ascii="Times New Roman" w:hAnsi="Times New Roman" w:cs="Times New Roman"/>
            <w:noProof/>
            <w:sz w:val="26"/>
            <w:szCs w:val="26"/>
          </w:rPr>
          <w:t>1.3.4 Cách cài đặt Xampp</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15</w:t>
        </w:r>
        <w:r w:rsidR="00755856" w:rsidRPr="00755856">
          <w:rPr>
            <w:rFonts w:ascii="Times New Roman" w:hAnsi="Times New Roman" w:cs="Times New Roman"/>
            <w:noProof/>
            <w:webHidden/>
            <w:sz w:val="26"/>
            <w:szCs w:val="26"/>
          </w:rPr>
          <w:fldChar w:fldCharType="end"/>
        </w:r>
      </w:hyperlink>
    </w:p>
    <w:p w14:paraId="4207A496" w14:textId="4C5E1575"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8" w:history="1">
        <w:r w:rsidR="00755856" w:rsidRPr="00755856">
          <w:rPr>
            <w:rStyle w:val="Hyperlink"/>
            <w:rFonts w:ascii="Times New Roman" w:hAnsi="Times New Roman" w:cs="Times New Roman"/>
            <w:noProof/>
            <w:sz w:val="26"/>
            <w:szCs w:val="26"/>
          </w:rPr>
          <w:t>CHƯƠNG 2  PHÂN TÍCH VÀ THIẾT KẾ HỆ THỐNG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3A41D66D" w14:textId="35E7BED1"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49" w:history="1">
        <w:r w:rsidR="00755856" w:rsidRPr="00755856">
          <w:rPr>
            <w:rStyle w:val="Hyperlink"/>
            <w:rFonts w:ascii="Times New Roman" w:hAnsi="Times New Roman" w:cs="Times New Roman"/>
            <w:noProof/>
            <w:sz w:val="26"/>
            <w:szCs w:val="26"/>
          </w:rPr>
          <w:t>2.1 Mục tiêu và yêu cầu đặt ra</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_Toc100281149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0ACBD577" w14:textId="043ECABB"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0" w:history="1">
        <w:r w:rsidR="00755856" w:rsidRPr="00755856">
          <w:rPr>
            <w:rStyle w:val="Hyperlink"/>
            <w:rFonts w:ascii="Times New Roman" w:hAnsi="Times New Roman" w:cs="Times New Roman"/>
            <w:noProof/>
            <w:sz w:val="26"/>
            <w:szCs w:val="26"/>
          </w:rPr>
          <w:t>2.1.1 Mục tiêu</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_Toc100281150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48C8DCBE" w14:textId="0C68237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1" w:history="1">
        <w:r w:rsidR="00755856" w:rsidRPr="00755856">
          <w:rPr>
            <w:rStyle w:val="Hyperlink"/>
            <w:rFonts w:ascii="Times New Roman" w:eastAsiaTheme="majorEastAsia" w:hAnsi="Times New Roman" w:cs="Times New Roman"/>
            <w:noProof/>
            <w:sz w:val="26"/>
            <w:szCs w:val="26"/>
          </w:rPr>
          <w:t xml:space="preserve">2.1.2 </w:t>
        </w:r>
        <w:r w:rsidR="00755856" w:rsidRPr="00755856">
          <w:rPr>
            <w:rStyle w:val="Hyperlink"/>
            <w:rFonts w:ascii="Times New Roman" w:hAnsi="Times New Roman" w:cs="Times New Roman"/>
            <w:noProof/>
            <w:sz w:val="26"/>
            <w:szCs w:val="26"/>
          </w:rPr>
          <w:t>Yêu cầu hệ thống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_Toc100281151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5CC94CCC" w14:textId="659DBD7D"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2" w:history="1">
        <w:r w:rsidR="00755856" w:rsidRPr="00755856">
          <w:rPr>
            <w:rStyle w:val="Hyperlink"/>
            <w:rFonts w:ascii="Times New Roman" w:hAnsi="Times New Roman" w:cs="Times New Roman"/>
            <w:noProof/>
            <w:sz w:val="26"/>
            <w:szCs w:val="26"/>
          </w:rPr>
          <w:t>2.2 Phân tích hệ thống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_Toc100281152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31941DE7" w14:textId="251370E9"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3" w:history="1">
        <w:r w:rsidR="00755856" w:rsidRPr="00755856">
          <w:rPr>
            <w:rStyle w:val="Hyperlink"/>
            <w:rFonts w:ascii="Times New Roman" w:hAnsi="Times New Roman" w:cs="Times New Roman"/>
            <w:noProof/>
            <w:sz w:val="26"/>
            <w:szCs w:val="26"/>
          </w:rPr>
          <w:t>2.2.1 Yêu cầu đề tài</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1A4C010F" w14:textId="44AAF2A5"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4" w:history="1">
        <w:r w:rsidR="00755856" w:rsidRPr="00755856">
          <w:rPr>
            <w:rStyle w:val="Hyperlink"/>
            <w:rFonts w:ascii="Times New Roman" w:hAnsi="Times New Roman" w:cs="Times New Roman"/>
            <w:noProof/>
            <w:sz w:val="26"/>
            <w:szCs w:val="26"/>
          </w:rPr>
          <w:t>2.2.2 Hoạt động của Website trên mạng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16</w:t>
        </w:r>
        <w:r w:rsidR="00755856" w:rsidRPr="00755856">
          <w:rPr>
            <w:rFonts w:ascii="Times New Roman" w:hAnsi="Times New Roman" w:cs="Times New Roman"/>
            <w:noProof/>
            <w:webHidden/>
            <w:sz w:val="26"/>
            <w:szCs w:val="26"/>
          </w:rPr>
          <w:fldChar w:fldCharType="end"/>
        </w:r>
      </w:hyperlink>
    </w:p>
    <w:p w14:paraId="70D163A1" w14:textId="7DB89058"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5" w:history="1">
        <w:r w:rsidR="00755856" w:rsidRPr="00755856">
          <w:rPr>
            <w:rStyle w:val="Hyperlink"/>
            <w:rFonts w:ascii="Times New Roman" w:hAnsi="Times New Roman" w:cs="Times New Roman"/>
            <w:noProof/>
            <w:sz w:val="26"/>
            <w:szCs w:val="26"/>
          </w:rPr>
          <w:t>2.3 Phân tích chức năng của ứng dụng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17</w:t>
        </w:r>
        <w:r w:rsidR="00755856" w:rsidRPr="00755856">
          <w:rPr>
            <w:rFonts w:ascii="Times New Roman" w:hAnsi="Times New Roman" w:cs="Times New Roman"/>
            <w:noProof/>
            <w:webHidden/>
            <w:sz w:val="26"/>
            <w:szCs w:val="26"/>
          </w:rPr>
          <w:fldChar w:fldCharType="end"/>
        </w:r>
      </w:hyperlink>
    </w:p>
    <w:p w14:paraId="2BE806C2" w14:textId="2A9BE2A2"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56" w:history="1">
        <w:r w:rsidR="00755856" w:rsidRPr="00755856">
          <w:rPr>
            <w:rStyle w:val="Hyperlink"/>
            <w:rFonts w:ascii="Times New Roman" w:hAnsi="Times New Roman" w:cs="Times New Roman"/>
            <w:noProof/>
            <w:sz w:val="26"/>
            <w:szCs w:val="26"/>
          </w:rPr>
          <w:t>2.3.1 Một số chức năng của đối tượng khách hàng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18</w:t>
        </w:r>
        <w:r w:rsidR="00755856" w:rsidRPr="00755856">
          <w:rPr>
            <w:rFonts w:ascii="Times New Roman" w:hAnsi="Times New Roman" w:cs="Times New Roman"/>
            <w:noProof/>
            <w:webHidden/>
            <w:sz w:val="26"/>
            <w:szCs w:val="26"/>
          </w:rPr>
          <w:fldChar w:fldCharType="end"/>
        </w:r>
      </w:hyperlink>
    </w:p>
    <w:p w14:paraId="7F581046" w14:textId="4A9F7F2C"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57" w:history="1">
        <w:r w:rsidR="00755856" w:rsidRPr="00755856">
          <w:rPr>
            <w:rStyle w:val="Hyperlink"/>
            <w:rFonts w:ascii="Times New Roman" w:eastAsia="Calibri" w:hAnsi="Times New Roman" w:cs="Times New Roman"/>
            <w:noProof/>
            <w:sz w:val="26"/>
            <w:szCs w:val="26"/>
          </w:rPr>
          <w:t>2.3.1.1 Xem sản phẩm theo danh mục</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18</w:t>
        </w:r>
        <w:r w:rsidR="00755856" w:rsidRPr="00755856">
          <w:rPr>
            <w:rFonts w:ascii="Times New Roman" w:hAnsi="Times New Roman" w:cs="Times New Roman"/>
            <w:noProof/>
            <w:webHidden/>
            <w:sz w:val="26"/>
            <w:szCs w:val="26"/>
          </w:rPr>
          <w:fldChar w:fldCharType="end"/>
        </w:r>
      </w:hyperlink>
    </w:p>
    <w:p w14:paraId="7075386D" w14:textId="37A8F414"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58" w:history="1">
        <w:r w:rsidR="00755856" w:rsidRPr="00755856">
          <w:rPr>
            <w:rStyle w:val="Hyperlink"/>
            <w:rFonts w:ascii="Times New Roman" w:eastAsia="Calibri" w:hAnsi="Times New Roman" w:cs="Times New Roman"/>
            <w:noProof/>
            <w:sz w:val="26"/>
            <w:szCs w:val="26"/>
          </w:rPr>
          <w:t>2.3.1.2 Đăng ký tài khoản</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18</w:t>
        </w:r>
        <w:r w:rsidR="00755856" w:rsidRPr="00755856">
          <w:rPr>
            <w:rFonts w:ascii="Times New Roman" w:hAnsi="Times New Roman" w:cs="Times New Roman"/>
            <w:noProof/>
            <w:webHidden/>
            <w:sz w:val="26"/>
            <w:szCs w:val="26"/>
          </w:rPr>
          <w:fldChar w:fldCharType="end"/>
        </w:r>
      </w:hyperlink>
    </w:p>
    <w:p w14:paraId="5C02961F" w14:textId="3EA5E48F"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59" w:history="1">
        <w:r w:rsidR="00755856" w:rsidRPr="00755856">
          <w:rPr>
            <w:rStyle w:val="Hyperlink"/>
            <w:rFonts w:ascii="Times New Roman" w:eastAsia="Calibri" w:hAnsi="Times New Roman" w:cs="Times New Roman"/>
            <w:noProof/>
            <w:sz w:val="26"/>
            <w:szCs w:val="26"/>
          </w:rPr>
          <w:t>2.3.1.3 Đăng nhập</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_Toc100281159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18</w:t>
        </w:r>
        <w:r w:rsidR="00755856" w:rsidRPr="00755856">
          <w:rPr>
            <w:rFonts w:ascii="Times New Roman" w:hAnsi="Times New Roman" w:cs="Times New Roman"/>
            <w:noProof/>
            <w:webHidden/>
            <w:sz w:val="26"/>
            <w:szCs w:val="26"/>
          </w:rPr>
          <w:fldChar w:fldCharType="end"/>
        </w:r>
      </w:hyperlink>
    </w:p>
    <w:p w14:paraId="6A460C16" w14:textId="6E963C17"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60" w:history="1">
        <w:r w:rsidR="00755856" w:rsidRPr="00755856">
          <w:rPr>
            <w:rStyle w:val="Hyperlink"/>
            <w:rFonts w:ascii="Times New Roman" w:eastAsia="Calibri" w:hAnsi="Times New Roman" w:cs="Times New Roman"/>
            <w:noProof/>
            <w:sz w:val="26"/>
            <w:szCs w:val="26"/>
          </w:rPr>
          <w:t>2.3.1.4 Giỏ hàng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_Toc100281160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18</w:t>
        </w:r>
        <w:r w:rsidR="00755856" w:rsidRPr="00755856">
          <w:rPr>
            <w:rFonts w:ascii="Times New Roman" w:hAnsi="Times New Roman" w:cs="Times New Roman"/>
            <w:noProof/>
            <w:webHidden/>
            <w:sz w:val="26"/>
            <w:szCs w:val="26"/>
          </w:rPr>
          <w:fldChar w:fldCharType="end"/>
        </w:r>
      </w:hyperlink>
    </w:p>
    <w:p w14:paraId="1C4A8641" w14:textId="7D8C8B18"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61" w:history="1">
        <w:r w:rsidR="00755856" w:rsidRPr="00755856">
          <w:rPr>
            <w:rStyle w:val="Hyperlink"/>
            <w:rFonts w:ascii="Times New Roman" w:eastAsia="Calibri" w:hAnsi="Times New Roman" w:cs="Times New Roman"/>
            <w:noProof/>
            <w:sz w:val="26"/>
            <w:szCs w:val="26"/>
          </w:rPr>
          <w:t>2.3.1.5 Xem sản phẩm đã mua</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_Toc100281161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19</w:t>
        </w:r>
        <w:r w:rsidR="00755856" w:rsidRPr="00755856">
          <w:rPr>
            <w:rFonts w:ascii="Times New Roman" w:hAnsi="Times New Roman" w:cs="Times New Roman"/>
            <w:noProof/>
            <w:webHidden/>
            <w:sz w:val="26"/>
            <w:szCs w:val="26"/>
          </w:rPr>
          <w:fldChar w:fldCharType="end"/>
        </w:r>
      </w:hyperlink>
    </w:p>
    <w:p w14:paraId="720D326B" w14:textId="7545F610"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62" w:history="1">
        <w:r w:rsidR="00755856" w:rsidRPr="00755856">
          <w:rPr>
            <w:rStyle w:val="Hyperlink"/>
            <w:rFonts w:ascii="Times New Roman" w:hAnsi="Times New Roman" w:cs="Times New Roman"/>
            <w:noProof/>
            <w:sz w:val="26"/>
            <w:szCs w:val="26"/>
          </w:rPr>
          <w:t>2.3.2 Chức năng của đối tượng Admin</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_Toc100281162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19</w:t>
        </w:r>
        <w:r w:rsidR="00755856" w:rsidRPr="00755856">
          <w:rPr>
            <w:rFonts w:ascii="Times New Roman" w:hAnsi="Times New Roman" w:cs="Times New Roman"/>
            <w:noProof/>
            <w:webHidden/>
            <w:sz w:val="26"/>
            <w:szCs w:val="26"/>
          </w:rPr>
          <w:fldChar w:fldCharType="end"/>
        </w:r>
      </w:hyperlink>
    </w:p>
    <w:p w14:paraId="7F5425A8" w14:textId="67019EE3"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63" w:history="1">
        <w:r w:rsidR="00755856" w:rsidRPr="00755856">
          <w:rPr>
            <w:rStyle w:val="Hyperlink"/>
            <w:rFonts w:ascii="Times New Roman" w:eastAsia="Calibri" w:hAnsi="Times New Roman" w:cs="Times New Roman"/>
            <w:noProof/>
            <w:sz w:val="26"/>
            <w:szCs w:val="26"/>
          </w:rPr>
          <w:t>2.3.2.1 Thêm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19</w:t>
        </w:r>
        <w:r w:rsidR="00755856" w:rsidRPr="00755856">
          <w:rPr>
            <w:rFonts w:ascii="Times New Roman" w:hAnsi="Times New Roman" w:cs="Times New Roman"/>
            <w:noProof/>
            <w:webHidden/>
            <w:sz w:val="26"/>
            <w:szCs w:val="26"/>
          </w:rPr>
          <w:fldChar w:fldCharType="end"/>
        </w:r>
      </w:hyperlink>
    </w:p>
    <w:p w14:paraId="5A35A8B9" w14:textId="46E2A6B7"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64" w:history="1">
        <w:r w:rsidR="00755856" w:rsidRPr="00755856">
          <w:rPr>
            <w:rStyle w:val="Hyperlink"/>
            <w:rFonts w:ascii="Times New Roman" w:eastAsia="Calibri" w:hAnsi="Times New Roman" w:cs="Times New Roman"/>
            <w:noProof/>
            <w:sz w:val="26"/>
            <w:szCs w:val="26"/>
          </w:rPr>
          <w:t>2.3.2.2 Sửa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19</w:t>
        </w:r>
        <w:r w:rsidR="00755856" w:rsidRPr="00755856">
          <w:rPr>
            <w:rFonts w:ascii="Times New Roman" w:hAnsi="Times New Roman" w:cs="Times New Roman"/>
            <w:noProof/>
            <w:webHidden/>
            <w:sz w:val="26"/>
            <w:szCs w:val="26"/>
          </w:rPr>
          <w:fldChar w:fldCharType="end"/>
        </w:r>
      </w:hyperlink>
    </w:p>
    <w:p w14:paraId="5796A370" w14:textId="57CBFD0C" w:rsidR="00755856" w:rsidRPr="00755856" w:rsidRDefault="00000A0B" w:rsidP="00755856">
      <w:pPr>
        <w:pStyle w:val="TOC3"/>
        <w:spacing w:before="120" w:after="120" w:line="288" w:lineRule="auto"/>
        <w:jc w:val="both"/>
        <w:rPr>
          <w:rFonts w:ascii="Times New Roman" w:eastAsiaTheme="minorEastAsia" w:hAnsi="Times New Roman" w:cs="Times New Roman"/>
          <w:noProof/>
          <w:sz w:val="26"/>
          <w:szCs w:val="26"/>
        </w:rPr>
      </w:pPr>
      <w:hyperlink w:anchor="_Toc100281165" w:history="1">
        <w:r w:rsidR="00755856" w:rsidRPr="00755856">
          <w:rPr>
            <w:rStyle w:val="Hyperlink"/>
            <w:rFonts w:ascii="Times New Roman" w:eastAsia="Calibri" w:hAnsi="Times New Roman" w:cs="Times New Roman"/>
            <w:noProof/>
            <w:sz w:val="26"/>
            <w:szCs w:val="26"/>
          </w:rPr>
          <w:t>2.3.2.3 Xóa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19</w:t>
        </w:r>
        <w:r w:rsidR="00755856" w:rsidRPr="00755856">
          <w:rPr>
            <w:rFonts w:ascii="Times New Roman" w:hAnsi="Times New Roman" w:cs="Times New Roman"/>
            <w:noProof/>
            <w:webHidden/>
            <w:sz w:val="26"/>
            <w:szCs w:val="26"/>
          </w:rPr>
          <w:fldChar w:fldCharType="end"/>
        </w:r>
      </w:hyperlink>
    </w:p>
    <w:p w14:paraId="4908DE8C" w14:textId="6DE05662"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66" w:history="1">
        <w:r w:rsidR="00755856" w:rsidRPr="00755856">
          <w:rPr>
            <w:rStyle w:val="Hyperlink"/>
            <w:rFonts w:ascii="Times New Roman" w:hAnsi="Times New Roman" w:cs="Times New Roman"/>
            <w:noProof/>
            <w:sz w:val="26"/>
            <w:szCs w:val="26"/>
          </w:rPr>
          <w:t>CHƯƠNG 3 XÂY DỰNG ỨNG DỤNG ĐẶT HÀNG THỜI TRANG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20</w:t>
        </w:r>
        <w:r w:rsidR="00755856" w:rsidRPr="00755856">
          <w:rPr>
            <w:rFonts w:ascii="Times New Roman" w:hAnsi="Times New Roman" w:cs="Times New Roman"/>
            <w:noProof/>
            <w:webHidden/>
            <w:sz w:val="26"/>
            <w:szCs w:val="26"/>
          </w:rPr>
          <w:fldChar w:fldCharType="end"/>
        </w:r>
      </w:hyperlink>
    </w:p>
    <w:p w14:paraId="744E790C" w14:textId="3BD1AD3F"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67" w:history="1">
        <w:r w:rsidR="00755856" w:rsidRPr="00755856">
          <w:rPr>
            <w:rStyle w:val="Hyperlink"/>
            <w:rFonts w:ascii="Times New Roman" w:hAnsi="Times New Roman" w:cs="Times New Roman"/>
            <w:noProof/>
            <w:sz w:val="26"/>
            <w:szCs w:val="26"/>
          </w:rPr>
          <w:t>3.1 Giao diện trang khách hàng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20</w:t>
        </w:r>
        <w:r w:rsidR="00755856" w:rsidRPr="00755856">
          <w:rPr>
            <w:rFonts w:ascii="Times New Roman" w:hAnsi="Times New Roman" w:cs="Times New Roman"/>
            <w:noProof/>
            <w:webHidden/>
            <w:sz w:val="26"/>
            <w:szCs w:val="26"/>
          </w:rPr>
          <w:fldChar w:fldCharType="end"/>
        </w:r>
      </w:hyperlink>
    </w:p>
    <w:p w14:paraId="0186B98C" w14:textId="0979F27A"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68" w:history="1">
        <w:r w:rsidR="00755856" w:rsidRPr="00755856">
          <w:rPr>
            <w:rStyle w:val="Hyperlink"/>
            <w:rFonts w:ascii="Times New Roman" w:hAnsi="Times New Roman" w:cs="Times New Roman"/>
            <w:noProof/>
            <w:sz w:val="26"/>
            <w:szCs w:val="26"/>
          </w:rPr>
          <w:t>3.1.1 Trang chủ</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20</w:t>
        </w:r>
        <w:r w:rsidR="00755856" w:rsidRPr="00755856">
          <w:rPr>
            <w:rFonts w:ascii="Times New Roman" w:hAnsi="Times New Roman" w:cs="Times New Roman"/>
            <w:noProof/>
            <w:webHidden/>
            <w:sz w:val="26"/>
            <w:szCs w:val="26"/>
          </w:rPr>
          <w:fldChar w:fldCharType="end"/>
        </w:r>
      </w:hyperlink>
    </w:p>
    <w:p w14:paraId="2888F0D3" w14:textId="519864EF"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69" w:history="1">
        <w:r w:rsidR="00755856" w:rsidRPr="00755856">
          <w:rPr>
            <w:rStyle w:val="Hyperlink"/>
            <w:rFonts w:ascii="Times New Roman" w:eastAsia="Calibri" w:hAnsi="Times New Roman" w:cs="Times New Roman"/>
            <w:noProof/>
            <w:sz w:val="26"/>
            <w:szCs w:val="26"/>
          </w:rPr>
          <w:t>3.1.2 Trang xem chi tiết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_Toc100281169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21</w:t>
        </w:r>
        <w:r w:rsidR="00755856" w:rsidRPr="00755856">
          <w:rPr>
            <w:rFonts w:ascii="Times New Roman" w:hAnsi="Times New Roman" w:cs="Times New Roman"/>
            <w:noProof/>
            <w:webHidden/>
            <w:sz w:val="26"/>
            <w:szCs w:val="26"/>
          </w:rPr>
          <w:fldChar w:fldCharType="end"/>
        </w:r>
      </w:hyperlink>
    </w:p>
    <w:p w14:paraId="288B94A3" w14:textId="18821AE1"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0" w:history="1">
        <w:r w:rsidR="00755856" w:rsidRPr="00755856">
          <w:rPr>
            <w:rStyle w:val="Hyperlink"/>
            <w:rFonts w:ascii="Times New Roman" w:eastAsia="Calibri" w:hAnsi="Times New Roman" w:cs="Times New Roman"/>
            <w:noProof/>
            <w:sz w:val="26"/>
            <w:szCs w:val="26"/>
          </w:rPr>
          <w:t>3.1.3 Giao diện kết quả tìm kiếm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_Toc100281170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22</w:t>
        </w:r>
        <w:r w:rsidR="00755856" w:rsidRPr="00755856">
          <w:rPr>
            <w:rFonts w:ascii="Times New Roman" w:hAnsi="Times New Roman" w:cs="Times New Roman"/>
            <w:noProof/>
            <w:webHidden/>
            <w:sz w:val="26"/>
            <w:szCs w:val="26"/>
          </w:rPr>
          <w:fldChar w:fldCharType="end"/>
        </w:r>
      </w:hyperlink>
    </w:p>
    <w:p w14:paraId="0DD20939" w14:textId="4C5F6766"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1" w:history="1">
        <w:r w:rsidR="00755856" w:rsidRPr="00755856">
          <w:rPr>
            <w:rStyle w:val="Hyperlink"/>
            <w:rFonts w:ascii="Times New Roman" w:eastAsia="Calibri" w:hAnsi="Times New Roman" w:cs="Times New Roman"/>
            <w:noProof/>
            <w:sz w:val="26"/>
            <w:szCs w:val="26"/>
          </w:rPr>
          <w:t>3.1.4 Giao diện giỏ hàng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_Toc100281171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23</w:t>
        </w:r>
        <w:r w:rsidR="00755856" w:rsidRPr="00755856">
          <w:rPr>
            <w:rFonts w:ascii="Times New Roman" w:hAnsi="Times New Roman" w:cs="Times New Roman"/>
            <w:noProof/>
            <w:webHidden/>
            <w:sz w:val="26"/>
            <w:szCs w:val="26"/>
          </w:rPr>
          <w:fldChar w:fldCharType="end"/>
        </w:r>
      </w:hyperlink>
    </w:p>
    <w:p w14:paraId="4DB87CED" w14:textId="71783F96"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2" w:history="1">
        <w:r w:rsidR="00755856" w:rsidRPr="00755856">
          <w:rPr>
            <w:rStyle w:val="Hyperlink"/>
            <w:rFonts w:ascii="Times New Roman" w:eastAsia="Calibri" w:hAnsi="Times New Roman" w:cs="Times New Roman"/>
            <w:noProof/>
            <w:sz w:val="26"/>
            <w:szCs w:val="26"/>
          </w:rPr>
          <w:t>3.1.5 Giao diện giới thiệu, thông tin liên hệ</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_Toc100281172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24</w:t>
        </w:r>
        <w:r w:rsidR="00755856" w:rsidRPr="00755856">
          <w:rPr>
            <w:rFonts w:ascii="Times New Roman" w:hAnsi="Times New Roman" w:cs="Times New Roman"/>
            <w:noProof/>
            <w:webHidden/>
            <w:sz w:val="26"/>
            <w:szCs w:val="26"/>
          </w:rPr>
          <w:fldChar w:fldCharType="end"/>
        </w:r>
      </w:hyperlink>
    </w:p>
    <w:p w14:paraId="399D6E8C" w14:textId="03F82081"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3" w:history="1">
        <w:r w:rsidR="00755856" w:rsidRPr="00755856">
          <w:rPr>
            <w:rStyle w:val="Hyperlink"/>
            <w:rFonts w:ascii="Times New Roman" w:eastAsia="Calibri" w:hAnsi="Times New Roman" w:cs="Times New Roman"/>
            <w:noProof/>
            <w:sz w:val="26"/>
            <w:szCs w:val="26"/>
          </w:rPr>
          <w:t>3.1.6 Giao diện xem sản phẩm đã mua</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_Toc100281173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25</w:t>
        </w:r>
        <w:r w:rsidR="00755856" w:rsidRPr="00755856">
          <w:rPr>
            <w:rFonts w:ascii="Times New Roman" w:hAnsi="Times New Roman" w:cs="Times New Roman"/>
            <w:noProof/>
            <w:webHidden/>
            <w:sz w:val="26"/>
            <w:szCs w:val="26"/>
          </w:rPr>
          <w:fldChar w:fldCharType="end"/>
        </w:r>
      </w:hyperlink>
    </w:p>
    <w:p w14:paraId="67A6B5F1" w14:textId="583269B8"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4" w:history="1">
        <w:r w:rsidR="00755856" w:rsidRPr="00755856">
          <w:rPr>
            <w:rStyle w:val="Hyperlink"/>
            <w:rFonts w:ascii="Times New Roman" w:eastAsia="Calibri" w:hAnsi="Times New Roman" w:cs="Times New Roman"/>
            <w:noProof/>
            <w:sz w:val="26"/>
            <w:szCs w:val="26"/>
          </w:rPr>
          <w:t>3.1.7 Giao diện xem thông tin khách hàng</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_Toc100281174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26</w:t>
        </w:r>
        <w:r w:rsidR="00755856" w:rsidRPr="00755856">
          <w:rPr>
            <w:rFonts w:ascii="Times New Roman" w:hAnsi="Times New Roman" w:cs="Times New Roman"/>
            <w:noProof/>
            <w:webHidden/>
            <w:sz w:val="26"/>
            <w:szCs w:val="26"/>
          </w:rPr>
          <w:fldChar w:fldCharType="end"/>
        </w:r>
      </w:hyperlink>
    </w:p>
    <w:p w14:paraId="019ECA87" w14:textId="5F981E75"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5" w:history="1">
        <w:r w:rsidR="00755856" w:rsidRPr="00755856">
          <w:rPr>
            <w:rStyle w:val="Hyperlink"/>
            <w:rFonts w:ascii="Times New Roman" w:eastAsia="Calibri" w:hAnsi="Times New Roman" w:cs="Times New Roman"/>
            <w:noProof/>
            <w:sz w:val="26"/>
            <w:szCs w:val="26"/>
          </w:rPr>
          <w:t>3.2 Giao diện trang quản trị</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_Toc100281175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27</w:t>
        </w:r>
        <w:r w:rsidR="00755856" w:rsidRPr="00755856">
          <w:rPr>
            <w:rFonts w:ascii="Times New Roman" w:hAnsi="Times New Roman" w:cs="Times New Roman"/>
            <w:noProof/>
            <w:webHidden/>
            <w:sz w:val="26"/>
            <w:szCs w:val="26"/>
          </w:rPr>
          <w:fldChar w:fldCharType="end"/>
        </w:r>
      </w:hyperlink>
    </w:p>
    <w:p w14:paraId="43CC46B4" w14:textId="7F9A6E89"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6" w:history="1">
        <w:r w:rsidR="00755856" w:rsidRPr="00755856">
          <w:rPr>
            <w:rStyle w:val="Hyperlink"/>
            <w:rFonts w:ascii="Times New Roman" w:eastAsia="Calibri" w:hAnsi="Times New Roman" w:cs="Times New Roman"/>
            <w:noProof/>
            <w:sz w:val="26"/>
            <w:szCs w:val="26"/>
          </w:rPr>
          <w:t>3.2.1 Giao diện quản lý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_Toc100281176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27</w:t>
        </w:r>
        <w:r w:rsidR="00755856" w:rsidRPr="00755856">
          <w:rPr>
            <w:rFonts w:ascii="Times New Roman" w:hAnsi="Times New Roman" w:cs="Times New Roman"/>
            <w:noProof/>
            <w:webHidden/>
            <w:sz w:val="26"/>
            <w:szCs w:val="26"/>
          </w:rPr>
          <w:fldChar w:fldCharType="end"/>
        </w:r>
      </w:hyperlink>
    </w:p>
    <w:p w14:paraId="0EC140EF" w14:textId="20ADBAC6" w:rsidR="00755856" w:rsidRPr="00755856" w:rsidRDefault="00000A0B" w:rsidP="00755856">
      <w:pPr>
        <w:pStyle w:val="TOC2"/>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7" w:history="1">
        <w:r w:rsidR="00755856" w:rsidRPr="00755856">
          <w:rPr>
            <w:rStyle w:val="Hyperlink"/>
            <w:rFonts w:ascii="Times New Roman" w:eastAsia="Calibri" w:hAnsi="Times New Roman" w:cs="Times New Roman"/>
            <w:noProof/>
            <w:sz w:val="26"/>
            <w:szCs w:val="26"/>
          </w:rPr>
          <w:t>3.2.2 Giao diện thêm, sửa và xóa sản phẩm</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_Toc100281177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28</w:t>
        </w:r>
        <w:r w:rsidR="00755856" w:rsidRPr="00755856">
          <w:rPr>
            <w:rFonts w:ascii="Times New Roman" w:hAnsi="Times New Roman" w:cs="Times New Roman"/>
            <w:noProof/>
            <w:webHidden/>
            <w:sz w:val="26"/>
            <w:szCs w:val="26"/>
          </w:rPr>
          <w:fldChar w:fldCharType="end"/>
        </w:r>
      </w:hyperlink>
    </w:p>
    <w:p w14:paraId="26E4D217" w14:textId="69008B63"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8" w:history="1">
        <w:r w:rsidR="00755856" w:rsidRPr="00755856">
          <w:rPr>
            <w:rStyle w:val="Hyperlink"/>
            <w:rFonts w:ascii="Times New Roman" w:eastAsia="Calibri" w:hAnsi="Times New Roman" w:cs="Times New Roman"/>
            <w:noProof/>
            <w:sz w:val="26"/>
            <w:szCs w:val="26"/>
          </w:rPr>
          <w:t>PHẦN KẾT LUẬN VÀ HƯỚNG PHÁT TRIỂN</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_Toc100281178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29</w:t>
        </w:r>
        <w:r w:rsidR="00755856" w:rsidRPr="00755856">
          <w:rPr>
            <w:rFonts w:ascii="Times New Roman" w:hAnsi="Times New Roman" w:cs="Times New Roman"/>
            <w:noProof/>
            <w:webHidden/>
            <w:sz w:val="26"/>
            <w:szCs w:val="26"/>
          </w:rPr>
          <w:fldChar w:fldCharType="end"/>
        </w:r>
      </w:hyperlink>
    </w:p>
    <w:p w14:paraId="335C77DA" w14:textId="008B1E17" w:rsidR="00755856" w:rsidRPr="00755856" w:rsidRDefault="00000A0B" w:rsidP="00755856">
      <w:pPr>
        <w:pStyle w:val="TOC1"/>
        <w:tabs>
          <w:tab w:val="right" w:leader="dot" w:pos="9016"/>
        </w:tabs>
        <w:spacing w:before="120" w:after="120" w:line="288" w:lineRule="auto"/>
        <w:jc w:val="both"/>
        <w:rPr>
          <w:rFonts w:ascii="Times New Roman" w:eastAsiaTheme="minorEastAsia" w:hAnsi="Times New Roman" w:cs="Times New Roman"/>
          <w:noProof/>
          <w:sz w:val="26"/>
          <w:szCs w:val="26"/>
        </w:rPr>
      </w:pPr>
      <w:hyperlink w:anchor="_Toc100281179" w:history="1">
        <w:r w:rsidR="00755856" w:rsidRPr="00755856">
          <w:rPr>
            <w:rStyle w:val="Hyperlink"/>
            <w:rFonts w:ascii="Times New Roman" w:eastAsia="Calibri" w:hAnsi="Times New Roman" w:cs="Times New Roman"/>
            <w:noProof/>
            <w:sz w:val="26"/>
            <w:szCs w:val="26"/>
          </w:rPr>
          <w:t>TÀI LIỆU THAM KHẢO</w:t>
        </w:r>
        <w:r w:rsidR="00755856" w:rsidRPr="00755856">
          <w:rPr>
            <w:rFonts w:ascii="Times New Roman" w:hAnsi="Times New Roman" w:cs="Times New Roman"/>
            <w:noProof/>
            <w:webHidden/>
            <w:sz w:val="26"/>
            <w:szCs w:val="26"/>
          </w:rPr>
          <w:tab/>
        </w:r>
        <w:r w:rsidR="00755856" w:rsidRPr="00755856">
          <w:rPr>
            <w:rFonts w:ascii="Times New Roman" w:hAnsi="Times New Roman" w:cs="Times New Roman"/>
            <w:noProof/>
            <w:webHidden/>
            <w:sz w:val="26"/>
            <w:szCs w:val="26"/>
          </w:rPr>
          <w:fldChar w:fldCharType="begin"/>
        </w:r>
        <w:r w:rsidR="00755856" w:rsidRPr="00755856">
          <w:rPr>
            <w:rFonts w:ascii="Times New Roman" w:hAnsi="Times New Roman" w:cs="Times New Roman"/>
            <w:noProof/>
            <w:webHidden/>
            <w:sz w:val="26"/>
            <w:szCs w:val="26"/>
          </w:rPr>
          <w:instrText xml:space="preserve"> PAGEREF _Toc100281179 \h </w:instrText>
        </w:r>
        <w:r w:rsidR="00755856" w:rsidRPr="00755856">
          <w:rPr>
            <w:rFonts w:ascii="Times New Roman" w:hAnsi="Times New Roman" w:cs="Times New Roman"/>
            <w:noProof/>
            <w:webHidden/>
            <w:sz w:val="26"/>
            <w:szCs w:val="26"/>
          </w:rPr>
        </w:r>
        <w:r w:rsidR="00755856" w:rsidRPr="00755856">
          <w:rPr>
            <w:rFonts w:ascii="Times New Roman" w:hAnsi="Times New Roman" w:cs="Times New Roman"/>
            <w:noProof/>
            <w:webHidden/>
            <w:sz w:val="26"/>
            <w:szCs w:val="26"/>
          </w:rPr>
          <w:fldChar w:fldCharType="separate"/>
        </w:r>
        <w:r w:rsidR="00755856" w:rsidRPr="00755856">
          <w:rPr>
            <w:rFonts w:ascii="Times New Roman" w:hAnsi="Times New Roman" w:cs="Times New Roman"/>
            <w:noProof/>
            <w:webHidden/>
            <w:sz w:val="26"/>
            <w:szCs w:val="26"/>
          </w:rPr>
          <w:t>30</w:t>
        </w:r>
        <w:r w:rsidR="00755856" w:rsidRPr="00755856">
          <w:rPr>
            <w:rFonts w:ascii="Times New Roman" w:hAnsi="Times New Roman" w:cs="Times New Roman"/>
            <w:noProof/>
            <w:webHidden/>
            <w:sz w:val="26"/>
            <w:szCs w:val="26"/>
          </w:rPr>
          <w:fldChar w:fldCharType="end"/>
        </w:r>
      </w:hyperlink>
    </w:p>
    <w:p w14:paraId="58C397CE" w14:textId="418C9FDD" w:rsidR="00C4142F" w:rsidRDefault="00755856" w:rsidP="00755856">
      <w:pPr>
        <w:spacing w:before="120" w:after="120" w:line="288" w:lineRule="auto"/>
        <w:jc w:val="center"/>
        <w:rPr>
          <w:rFonts w:ascii="Times New Roman" w:hAnsi="Times New Roman" w:cs="Times New Roman"/>
          <w:b/>
          <w:sz w:val="26"/>
          <w:szCs w:val="26"/>
        </w:rPr>
      </w:pPr>
      <w:r w:rsidRPr="00755856">
        <w:rPr>
          <w:rFonts w:ascii="Times New Roman" w:hAnsi="Times New Roman" w:cs="Times New Roman"/>
          <w:b/>
          <w:sz w:val="26"/>
          <w:szCs w:val="26"/>
        </w:rPr>
        <w:lastRenderedPageBreak/>
        <w:fldChar w:fldCharType="end"/>
      </w:r>
      <w:r w:rsidR="00C4142F">
        <w:rPr>
          <w:rFonts w:ascii="Times New Roman" w:hAnsi="Times New Roman" w:cs="Times New Roman"/>
          <w:b/>
          <w:sz w:val="26"/>
          <w:szCs w:val="26"/>
        </w:rPr>
        <w:t>DANH MỤC HÌNH ẢNH</w:t>
      </w:r>
    </w:p>
    <w:p w14:paraId="1EAA7B04" w14:textId="393F8939" w:rsidR="009E3399" w:rsidRPr="009E3399" w:rsidRDefault="009E3399"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r w:rsidRPr="009E3399">
        <w:rPr>
          <w:rFonts w:ascii="Times New Roman" w:hAnsi="Times New Roman" w:cs="Times New Roman"/>
          <w:b/>
          <w:sz w:val="26"/>
          <w:szCs w:val="26"/>
        </w:rPr>
        <w:fldChar w:fldCharType="begin"/>
      </w:r>
      <w:r w:rsidRPr="009E3399">
        <w:rPr>
          <w:rFonts w:ascii="Times New Roman" w:hAnsi="Times New Roman" w:cs="Times New Roman"/>
          <w:b/>
          <w:sz w:val="26"/>
          <w:szCs w:val="26"/>
        </w:rPr>
        <w:instrText xml:space="preserve"> TOC \h \z \c "Hình " </w:instrText>
      </w:r>
      <w:r w:rsidRPr="009E3399">
        <w:rPr>
          <w:rFonts w:ascii="Times New Roman" w:hAnsi="Times New Roman" w:cs="Times New Roman"/>
          <w:b/>
          <w:sz w:val="26"/>
          <w:szCs w:val="26"/>
        </w:rPr>
        <w:fldChar w:fldCharType="separate"/>
      </w:r>
      <w:hyperlink w:anchor="_Toc100281774" w:history="1">
        <w:r w:rsidRPr="009E3399">
          <w:rPr>
            <w:rStyle w:val="Hyperlink"/>
            <w:rFonts w:ascii="Times New Roman" w:hAnsi="Times New Roman" w:cs="Times New Roman"/>
            <w:noProof/>
            <w:sz w:val="26"/>
            <w:szCs w:val="26"/>
          </w:rPr>
          <w:t>Hình  1 Giao diện trang chủ</w:t>
        </w:r>
        <w:r w:rsidRPr="009E3399">
          <w:rPr>
            <w:rFonts w:ascii="Times New Roman" w:hAnsi="Times New Roman" w:cs="Times New Roman"/>
            <w:noProof/>
            <w:webHidden/>
            <w:sz w:val="26"/>
            <w:szCs w:val="26"/>
          </w:rPr>
          <w:tab/>
        </w:r>
        <w:r w:rsidRPr="009E3399">
          <w:rPr>
            <w:rFonts w:ascii="Times New Roman" w:hAnsi="Times New Roman" w:cs="Times New Roman"/>
            <w:noProof/>
            <w:webHidden/>
            <w:sz w:val="26"/>
            <w:szCs w:val="26"/>
          </w:rPr>
          <w:fldChar w:fldCharType="begin"/>
        </w:r>
        <w:r w:rsidRPr="009E3399">
          <w:rPr>
            <w:rFonts w:ascii="Times New Roman" w:hAnsi="Times New Roman" w:cs="Times New Roman"/>
            <w:noProof/>
            <w:webHidden/>
            <w:sz w:val="26"/>
            <w:szCs w:val="26"/>
          </w:rPr>
          <w:instrText xml:space="preserve"> PAGEREF _Toc100281774 \h </w:instrText>
        </w:r>
        <w:r w:rsidRPr="009E3399">
          <w:rPr>
            <w:rFonts w:ascii="Times New Roman" w:hAnsi="Times New Roman" w:cs="Times New Roman"/>
            <w:noProof/>
            <w:webHidden/>
            <w:sz w:val="26"/>
            <w:szCs w:val="26"/>
          </w:rPr>
        </w:r>
        <w:r w:rsidRPr="009E3399">
          <w:rPr>
            <w:rFonts w:ascii="Times New Roman" w:hAnsi="Times New Roman" w:cs="Times New Roman"/>
            <w:noProof/>
            <w:webHidden/>
            <w:sz w:val="26"/>
            <w:szCs w:val="26"/>
          </w:rPr>
          <w:fldChar w:fldCharType="separate"/>
        </w:r>
        <w:r w:rsidRPr="009E3399">
          <w:rPr>
            <w:rFonts w:ascii="Times New Roman" w:hAnsi="Times New Roman" w:cs="Times New Roman"/>
            <w:noProof/>
            <w:webHidden/>
            <w:sz w:val="26"/>
            <w:szCs w:val="26"/>
          </w:rPr>
          <w:t>20</w:t>
        </w:r>
        <w:r w:rsidRPr="009E3399">
          <w:rPr>
            <w:rFonts w:ascii="Times New Roman" w:hAnsi="Times New Roman" w:cs="Times New Roman"/>
            <w:noProof/>
            <w:webHidden/>
            <w:sz w:val="26"/>
            <w:szCs w:val="26"/>
          </w:rPr>
          <w:fldChar w:fldCharType="end"/>
        </w:r>
      </w:hyperlink>
    </w:p>
    <w:p w14:paraId="0D3E0273" w14:textId="1CAA7059"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75" w:history="1">
        <w:r w:rsidR="009E3399" w:rsidRPr="009E3399">
          <w:rPr>
            <w:rStyle w:val="Hyperlink"/>
            <w:rFonts w:ascii="Times New Roman" w:hAnsi="Times New Roman" w:cs="Times New Roman"/>
            <w:noProof/>
            <w:sz w:val="26"/>
            <w:szCs w:val="26"/>
          </w:rPr>
          <w:t>Hình  2 Giao diện xem chi tiết sản phẩm</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_Toc100281775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21</w:t>
        </w:r>
        <w:r w:rsidR="009E3399" w:rsidRPr="009E3399">
          <w:rPr>
            <w:rFonts w:ascii="Times New Roman" w:hAnsi="Times New Roman" w:cs="Times New Roman"/>
            <w:noProof/>
            <w:webHidden/>
            <w:sz w:val="26"/>
            <w:szCs w:val="26"/>
          </w:rPr>
          <w:fldChar w:fldCharType="end"/>
        </w:r>
      </w:hyperlink>
    </w:p>
    <w:p w14:paraId="1EF0BFE2" w14:textId="069092FB"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76" w:history="1">
        <w:r w:rsidR="009E3399" w:rsidRPr="009E3399">
          <w:rPr>
            <w:rStyle w:val="Hyperlink"/>
            <w:rFonts w:ascii="Times New Roman" w:hAnsi="Times New Roman" w:cs="Times New Roman"/>
            <w:noProof/>
            <w:sz w:val="26"/>
            <w:szCs w:val="26"/>
          </w:rPr>
          <w:t xml:space="preserve">Hình  3 </w:t>
        </w:r>
        <w:r w:rsidR="009E3399" w:rsidRPr="009E3399">
          <w:rPr>
            <w:rStyle w:val="Hyperlink"/>
            <w:rFonts w:ascii="Times New Roman" w:eastAsia="Calibri" w:hAnsi="Times New Roman" w:cs="Times New Roman"/>
            <w:noProof/>
            <w:sz w:val="26"/>
            <w:szCs w:val="26"/>
          </w:rPr>
          <w:t>Giao diện kết qủa tìm kiếm</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_Toc100281776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22</w:t>
        </w:r>
        <w:r w:rsidR="009E3399" w:rsidRPr="009E3399">
          <w:rPr>
            <w:rFonts w:ascii="Times New Roman" w:hAnsi="Times New Roman" w:cs="Times New Roman"/>
            <w:noProof/>
            <w:webHidden/>
            <w:sz w:val="26"/>
            <w:szCs w:val="26"/>
          </w:rPr>
          <w:fldChar w:fldCharType="end"/>
        </w:r>
      </w:hyperlink>
    </w:p>
    <w:p w14:paraId="14FE0D3B" w14:textId="361B632A"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77" w:history="1">
        <w:r w:rsidR="009E3399" w:rsidRPr="009E3399">
          <w:rPr>
            <w:rStyle w:val="Hyperlink"/>
            <w:rFonts w:ascii="Times New Roman" w:hAnsi="Times New Roman" w:cs="Times New Roman"/>
            <w:noProof/>
            <w:sz w:val="26"/>
            <w:szCs w:val="26"/>
          </w:rPr>
          <w:t xml:space="preserve">Hình  4 </w:t>
        </w:r>
        <w:r w:rsidR="009E3399" w:rsidRPr="009E3399">
          <w:rPr>
            <w:rStyle w:val="Hyperlink"/>
            <w:rFonts w:ascii="Times New Roman" w:eastAsia="Calibri" w:hAnsi="Times New Roman" w:cs="Times New Roman"/>
            <w:noProof/>
            <w:sz w:val="26"/>
            <w:szCs w:val="26"/>
          </w:rPr>
          <w:t>Giao diện giỏ hàng</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_Toc100281777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23</w:t>
        </w:r>
        <w:r w:rsidR="009E3399" w:rsidRPr="009E3399">
          <w:rPr>
            <w:rFonts w:ascii="Times New Roman" w:hAnsi="Times New Roman" w:cs="Times New Roman"/>
            <w:noProof/>
            <w:webHidden/>
            <w:sz w:val="26"/>
            <w:szCs w:val="26"/>
          </w:rPr>
          <w:fldChar w:fldCharType="end"/>
        </w:r>
      </w:hyperlink>
    </w:p>
    <w:p w14:paraId="714E58E3" w14:textId="09556B06"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78" w:history="1">
        <w:r w:rsidR="009E3399" w:rsidRPr="009E3399">
          <w:rPr>
            <w:rStyle w:val="Hyperlink"/>
            <w:rFonts w:ascii="Times New Roman" w:hAnsi="Times New Roman" w:cs="Times New Roman"/>
            <w:noProof/>
            <w:sz w:val="26"/>
            <w:szCs w:val="26"/>
          </w:rPr>
          <w:t xml:space="preserve">Hình  5 </w:t>
        </w:r>
        <w:r w:rsidR="009E3399" w:rsidRPr="009E3399">
          <w:rPr>
            <w:rStyle w:val="Hyperlink"/>
            <w:rFonts w:ascii="Times New Roman" w:eastAsia="Calibri" w:hAnsi="Times New Roman" w:cs="Times New Roman"/>
            <w:noProof/>
            <w:sz w:val="26"/>
            <w:szCs w:val="26"/>
          </w:rPr>
          <w:t>Giao diện liên hệ</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_Toc100281778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24</w:t>
        </w:r>
        <w:r w:rsidR="009E3399" w:rsidRPr="009E3399">
          <w:rPr>
            <w:rFonts w:ascii="Times New Roman" w:hAnsi="Times New Roman" w:cs="Times New Roman"/>
            <w:noProof/>
            <w:webHidden/>
            <w:sz w:val="26"/>
            <w:szCs w:val="26"/>
          </w:rPr>
          <w:fldChar w:fldCharType="end"/>
        </w:r>
      </w:hyperlink>
    </w:p>
    <w:p w14:paraId="65B4EF1A" w14:textId="63B1F19B"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79" w:history="1">
        <w:r w:rsidR="009E3399" w:rsidRPr="009E3399">
          <w:rPr>
            <w:rStyle w:val="Hyperlink"/>
            <w:rFonts w:ascii="Times New Roman" w:hAnsi="Times New Roman" w:cs="Times New Roman"/>
            <w:noProof/>
            <w:sz w:val="26"/>
            <w:szCs w:val="26"/>
          </w:rPr>
          <w:t xml:space="preserve">Hình  6 </w:t>
        </w:r>
        <w:r w:rsidR="009E3399" w:rsidRPr="009E3399">
          <w:rPr>
            <w:rStyle w:val="Hyperlink"/>
            <w:rFonts w:ascii="Times New Roman" w:eastAsia="Calibri" w:hAnsi="Times New Roman" w:cs="Times New Roman"/>
            <w:noProof/>
            <w:sz w:val="26"/>
            <w:szCs w:val="26"/>
          </w:rPr>
          <w:t>Giao diện sản phẩm đã mua</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_Toc100281779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25</w:t>
        </w:r>
        <w:r w:rsidR="009E3399" w:rsidRPr="009E3399">
          <w:rPr>
            <w:rFonts w:ascii="Times New Roman" w:hAnsi="Times New Roman" w:cs="Times New Roman"/>
            <w:noProof/>
            <w:webHidden/>
            <w:sz w:val="26"/>
            <w:szCs w:val="26"/>
          </w:rPr>
          <w:fldChar w:fldCharType="end"/>
        </w:r>
      </w:hyperlink>
    </w:p>
    <w:p w14:paraId="6945B559" w14:textId="54B11903"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80" w:history="1">
        <w:r w:rsidR="009E3399" w:rsidRPr="009E3399">
          <w:rPr>
            <w:rStyle w:val="Hyperlink"/>
            <w:rFonts w:ascii="Times New Roman" w:hAnsi="Times New Roman" w:cs="Times New Roman"/>
            <w:noProof/>
            <w:sz w:val="26"/>
            <w:szCs w:val="26"/>
          </w:rPr>
          <w:t xml:space="preserve">Hình  7 </w:t>
        </w:r>
        <w:r w:rsidR="009E3399" w:rsidRPr="009E3399">
          <w:rPr>
            <w:rStyle w:val="Hyperlink"/>
            <w:rFonts w:ascii="Times New Roman" w:eastAsia="Calibri" w:hAnsi="Times New Roman" w:cs="Times New Roman"/>
            <w:noProof/>
            <w:sz w:val="26"/>
            <w:szCs w:val="26"/>
          </w:rPr>
          <w:t>Giao diện xem thông tin khách hàng</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_Toc100281780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26</w:t>
        </w:r>
        <w:r w:rsidR="009E3399" w:rsidRPr="009E3399">
          <w:rPr>
            <w:rFonts w:ascii="Times New Roman" w:hAnsi="Times New Roman" w:cs="Times New Roman"/>
            <w:noProof/>
            <w:webHidden/>
            <w:sz w:val="26"/>
            <w:szCs w:val="26"/>
          </w:rPr>
          <w:fldChar w:fldCharType="end"/>
        </w:r>
      </w:hyperlink>
    </w:p>
    <w:p w14:paraId="324B0FAB" w14:textId="26EB9A50"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81" w:history="1">
        <w:r w:rsidR="009E3399" w:rsidRPr="009E3399">
          <w:rPr>
            <w:rStyle w:val="Hyperlink"/>
            <w:rFonts w:ascii="Times New Roman" w:hAnsi="Times New Roman" w:cs="Times New Roman"/>
            <w:noProof/>
            <w:sz w:val="26"/>
            <w:szCs w:val="26"/>
          </w:rPr>
          <w:t xml:space="preserve">Hình  8 </w:t>
        </w:r>
        <w:r w:rsidR="009E3399" w:rsidRPr="009E3399">
          <w:rPr>
            <w:rStyle w:val="Hyperlink"/>
            <w:rFonts w:ascii="Times New Roman" w:eastAsia="Calibri" w:hAnsi="Times New Roman" w:cs="Times New Roman"/>
            <w:noProof/>
            <w:sz w:val="26"/>
            <w:szCs w:val="26"/>
          </w:rPr>
          <w:t>Giao diện quản lý sản phẩm</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_Toc100281781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27</w:t>
        </w:r>
        <w:r w:rsidR="009E3399" w:rsidRPr="009E3399">
          <w:rPr>
            <w:rFonts w:ascii="Times New Roman" w:hAnsi="Times New Roman" w:cs="Times New Roman"/>
            <w:noProof/>
            <w:webHidden/>
            <w:sz w:val="26"/>
            <w:szCs w:val="26"/>
          </w:rPr>
          <w:fldChar w:fldCharType="end"/>
        </w:r>
      </w:hyperlink>
    </w:p>
    <w:p w14:paraId="04A4E206" w14:textId="0F4FE565" w:rsidR="009E3399" w:rsidRPr="009E3399" w:rsidRDefault="00000A0B" w:rsidP="009E3399">
      <w:pPr>
        <w:pStyle w:val="TableofFigures"/>
        <w:tabs>
          <w:tab w:val="right" w:leader="dot" w:pos="9016"/>
        </w:tabs>
        <w:spacing w:before="120" w:after="120" w:line="288" w:lineRule="auto"/>
        <w:jc w:val="both"/>
        <w:rPr>
          <w:rFonts w:ascii="Times New Roman" w:hAnsi="Times New Roman" w:cs="Times New Roman"/>
          <w:noProof/>
          <w:sz w:val="26"/>
          <w:szCs w:val="26"/>
        </w:rPr>
      </w:pPr>
      <w:hyperlink w:anchor="_Toc100281782" w:history="1">
        <w:r w:rsidR="009E3399" w:rsidRPr="009E3399">
          <w:rPr>
            <w:rStyle w:val="Hyperlink"/>
            <w:rFonts w:ascii="Times New Roman" w:eastAsia="Calibri" w:hAnsi="Times New Roman" w:cs="Times New Roman"/>
            <w:noProof/>
            <w:sz w:val="26"/>
            <w:szCs w:val="26"/>
          </w:rPr>
          <w:t xml:space="preserve"> </w:t>
        </w:r>
        <w:r w:rsidR="009E3399" w:rsidRPr="009E3399">
          <w:rPr>
            <w:rStyle w:val="Hyperlink"/>
            <w:rFonts w:ascii="Times New Roman" w:hAnsi="Times New Roman" w:cs="Times New Roman"/>
            <w:noProof/>
            <w:sz w:val="26"/>
            <w:szCs w:val="26"/>
          </w:rPr>
          <w:t xml:space="preserve">Hình  9 </w:t>
        </w:r>
        <w:r w:rsidR="009E3399" w:rsidRPr="009E3399">
          <w:rPr>
            <w:rStyle w:val="Hyperlink"/>
            <w:rFonts w:ascii="Times New Roman" w:eastAsia="Calibri" w:hAnsi="Times New Roman" w:cs="Times New Roman"/>
            <w:noProof/>
            <w:sz w:val="26"/>
            <w:szCs w:val="26"/>
          </w:rPr>
          <w:t>Giao diện sửa và xóa sản phẩm</w:t>
        </w:r>
        <w:r w:rsidR="009E3399" w:rsidRPr="009E3399">
          <w:rPr>
            <w:rFonts w:ascii="Times New Roman" w:hAnsi="Times New Roman" w:cs="Times New Roman"/>
            <w:noProof/>
            <w:webHidden/>
            <w:sz w:val="26"/>
            <w:szCs w:val="26"/>
          </w:rPr>
          <w:tab/>
        </w:r>
        <w:r w:rsidR="009E3399" w:rsidRPr="009E3399">
          <w:rPr>
            <w:rFonts w:ascii="Times New Roman" w:hAnsi="Times New Roman" w:cs="Times New Roman"/>
            <w:noProof/>
            <w:webHidden/>
            <w:sz w:val="26"/>
            <w:szCs w:val="26"/>
          </w:rPr>
          <w:fldChar w:fldCharType="begin"/>
        </w:r>
        <w:r w:rsidR="009E3399" w:rsidRPr="009E3399">
          <w:rPr>
            <w:rFonts w:ascii="Times New Roman" w:hAnsi="Times New Roman" w:cs="Times New Roman"/>
            <w:noProof/>
            <w:webHidden/>
            <w:sz w:val="26"/>
            <w:szCs w:val="26"/>
          </w:rPr>
          <w:instrText xml:space="preserve"> PAGEREF _Toc100281782 \h </w:instrText>
        </w:r>
        <w:r w:rsidR="009E3399" w:rsidRPr="009E3399">
          <w:rPr>
            <w:rFonts w:ascii="Times New Roman" w:hAnsi="Times New Roman" w:cs="Times New Roman"/>
            <w:noProof/>
            <w:webHidden/>
            <w:sz w:val="26"/>
            <w:szCs w:val="26"/>
          </w:rPr>
        </w:r>
        <w:r w:rsidR="009E3399" w:rsidRPr="009E3399">
          <w:rPr>
            <w:rFonts w:ascii="Times New Roman" w:hAnsi="Times New Roman" w:cs="Times New Roman"/>
            <w:noProof/>
            <w:webHidden/>
            <w:sz w:val="26"/>
            <w:szCs w:val="26"/>
          </w:rPr>
          <w:fldChar w:fldCharType="separate"/>
        </w:r>
        <w:r w:rsidR="009E3399" w:rsidRPr="009E3399">
          <w:rPr>
            <w:rFonts w:ascii="Times New Roman" w:hAnsi="Times New Roman" w:cs="Times New Roman"/>
            <w:noProof/>
            <w:webHidden/>
            <w:sz w:val="26"/>
            <w:szCs w:val="26"/>
          </w:rPr>
          <w:t>28</w:t>
        </w:r>
        <w:r w:rsidR="009E3399" w:rsidRPr="009E3399">
          <w:rPr>
            <w:rFonts w:ascii="Times New Roman" w:hAnsi="Times New Roman" w:cs="Times New Roman"/>
            <w:noProof/>
            <w:webHidden/>
            <w:sz w:val="26"/>
            <w:szCs w:val="26"/>
          </w:rPr>
          <w:fldChar w:fldCharType="end"/>
        </w:r>
      </w:hyperlink>
    </w:p>
    <w:p w14:paraId="78088658" w14:textId="523CB967" w:rsidR="005B19F1" w:rsidRPr="009E3399" w:rsidRDefault="009E3399" w:rsidP="009E3399">
      <w:pPr>
        <w:spacing w:before="120" w:after="120" w:line="288" w:lineRule="auto"/>
        <w:jc w:val="both"/>
        <w:rPr>
          <w:rFonts w:ascii="Times New Roman" w:hAnsi="Times New Roman" w:cs="Times New Roman"/>
          <w:b/>
          <w:sz w:val="26"/>
          <w:szCs w:val="26"/>
        </w:rPr>
      </w:pPr>
      <w:r w:rsidRPr="009E3399">
        <w:rPr>
          <w:rFonts w:ascii="Times New Roman" w:hAnsi="Times New Roman" w:cs="Times New Roman"/>
          <w:b/>
          <w:sz w:val="26"/>
          <w:szCs w:val="26"/>
        </w:rPr>
        <w:fldChar w:fldCharType="end"/>
      </w:r>
    </w:p>
    <w:p w14:paraId="3FF5DBC0" w14:textId="77777777" w:rsidR="00B97896" w:rsidRPr="004B1F5A" w:rsidRDefault="00B97896" w:rsidP="00571B89">
      <w:pPr>
        <w:pStyle w:val="ListParagraph"/>
        <w:numPr>
          <w:ilvl w:val="0"/>
          <w:numId w:val="15"/>
        </w:numPr>
        <w:spacing w:before="120" w:after="120" w:line="288" w:lineRule="auto"/>
        <w:jc w:val="both"/>
        <w:rPr>
          <w:rFonts w:ascii="Times New Roman" w:hAnsi="Times New Roman" w:cs="Times New Roman"/>
          <w:b/>
          <w:sz w:val="26"/>
          <w:szCs w:val="26"/>
        </w:rPr>
        <w:sectPr w:rsidR="00B97896" w:rsidRPr="004B1F5A" w:rsidSect="00E96068">
          <w:pgSz w:w="11906" w:h="16838" w:code="9"/>
          <w:pgMar w:top="1440" w:right="1440" w:bottom="1440" w:left="1440" w:header="720" w:footer="720" w:gutter="0"/>
          <w:cols w:space="720"/>
          <w:docGrid w:linePitch="360"/>
        </w:sectPr>
      </w:pPr>
    </w:p>
    <w:p w14:paraId="3EA5AA28" w14:textId="5FA1097D" w:rsidR="00F96BA6" w:rsidRPr="001B52A8" w:rsidRDefault="00F96BA6" w:rsidP="00755856">
      <w:pPr>
        <w:pStyle w:val="Muclon"/>
        <w:jc w:val="center"/>
        <w:outlineLvl w:val="0"/>
      </w:pPr>
      <w:bookmarkStart w:id="45" w:name="_Toc100281123"/>
      <w:r w:rsidRPr="001B52A8">
        <w:lastRenderedPageBreak/>
        <w:t>PHẦN MỞ ĐẦU</w:t>
      </w:r>
      <w:bookmarkEnd w:id="45"/>
    </w:p>
    <w:p w14:paraId="11663BC9" w14:textId="30A1E3C5" w:rsidR="003678DA" w:rsidRDefault="00D16F21" w:rsidP="00755856">
      <w:pPr>
        <w:pStyle w:val="Subtitle"/>
        <w:jc w:val="both"/>
        <w:outlineLvl w:val="1"/>
        <w:rPr>
          <w:ins w:id="46" w:author="Hoang" w:date="2022-04-29T12:21:00Z"/>
        </w:rPr>
      </w:pPr>
      <w:commentRangeStart w:id="47"/>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commentRangeEnd w:id="47"/>
      <w:proofErr w:type="spellEnd"/>
      <w:r w:rsidR="0079362F">
        <w:rPr>
          <w:rStyle w:val="CommentReference"/>
          <w:rFonts w:asciiTheme="minorHAnsi" w:eastAsiaTheme="minorHAnsi" w:hAnsiTheme="minorHAnsi"/>
          <w:b w:val="0"/>
          <w:spacing w:val="0"/>
        </w:rPr>
        <w:commentReference w:id="47"/>
      </w:r>
    </w:p>
    <w:p w14:paraId="1A49840B" w14:textId="34C4226F" w:rsidR="006B77D2" w:rsidRPr="006B77D2" w:rsidRDefault="006B77D2">
      <w:pPr>
        <w:ind w:firstLine="567"/>
        <w:rPr>
          <w:ins w:id="48" w:author="Hoang" w:date="2022-04-29T12:21:00Z"/>
          <w:rFonts w:ascii="Times New Roman" w:hAnsi="Times New Roman" w:cs="Times New Roman"/>
          <w:sz w:val="26"/>
          <w:szCs w:val="26"/>
          <w:rPrChange w:id="49" w:author="Hoang" w:date="2022-04-29T12:21:00Z">
            <w:rPr>
              <w:ins w:id="50" w:author="Hoang" w:date="2022-04-29T12:21:00Z"/>
            </w:rPr>
          </w:rPrChange>
        </w:rPr>
        <w:pPrChange w:id="51" w:author="Hoang" w:date="2022-04-29T12:21:00Z">
          <w:pPr/>
        </w:pPrChange>
      </w:pPr>
      <w:proofErr w:type="spellStart"/>
      <w:ins w:id="52" w:author="Hoang" w:date="2022-04-29T12:21:00Z">
        <w:r w:rsidRPr="006B77D2">
          <w:rPr>
            <w:rFonts w:ascii="Times New Roman" w:hAnsi="Times New Roman" w:cs="Times New Roman"/>
            <w:sz w:val="26"/>
            <w:szCs w:val="26"/>
            <w:rPrChange w:id="53" w:author="Hoang" w:date="2022-04-29T12:21:00Z">
              <w:rPr/>
            </w:rPrChange>
          </w:rPr>
          <w:t>Ngày</w:t>
        </w:r>
        <w:proofErr w:type="spellEnd"/>
        <w:r w:rsidRPr="006B77D2">
          <w:rPr>
            <w:rFonts w:ascii="Times New Roman" w:hAnsi="Times New Roman" w:cs="Times New Roman"/>
            <w:sz w:val="26"/>
            <w:szCs w:val="26"/>
            <w:rPrChange w:id="54" w:author="Hoang" w:date="2022-04-29T12:21:00Z">
              <w:rPr/>
            </w:rPrChange>
          </w:rPr>
          <w:t xml:space="preserve"> nay </w:t>
        </w:r>
        <w:proofErr w:type="spellStart"/>
        <w:r w:rsidRPr="006B77D2">
          <w:rPr>
            <w:rFonts w:ascii="Times New Roman" w:hAnsi="Times New Roman" w:cs="Times New Roman"/>
            <w:sz w:val="26"/>
            <w:szCs w:val="26"/>
            <w:rPrChange w:id="55" w:author="Hoang" w:date="2022-04-29T12:21:00Z">
              <w:rPr/>
            </w:rPrChange>
          </w:rPr>
          <w:t>với</w:t>
        </w:r>
        <w:proofErr w:type="spellEnd"/>
        <w:r w:rsidRPr="006B77D2">
          <w:rPr>
            <w:rFonts w:ascii="Times New Roman" w:hAnsi="Times New Roman" w:cs="Times New Roman"/>
            <w:sz w:val="26"/>
            <w:szCs w:val="26"/>
            <w:rPrChange w:id="56" w:author="Hoang" w:date="2022-04-29T12:21:00Z">
              <w:rPr/>
            </w:rPrChange>
          </w:rPr>
          <w:t xml:space="preserve"> </w:t>
        </w:r>
        <w:proofErr w:type="spellStart"/>
        <w:r w:rsidRPr="006B77D2">
          <w:rPr>
            <w:rFonts w:ascii="Times New Roman" w:hAnsi="Times New Roman" w:cs="Times New Roman"/>
            <w:sz w:val="26"/>
            <w:szCs w:val="26"/>
            <w:rPrChange w:id="57" w:author="Hoang" w:date="2022-04-29T12:21:00Z">
              <w:rPr/>
            </w:rPrChange>
          </w:rPr>
          <w:t>sự</w:t>
        </w:r>
        <w:proofErr w:type="spellEnd"/>
        <w:r w:rsidRPr="006B77D2">
          <w:rPr>
            <w:rFonts w:ascii="Times New Roman" w:hAnsi="Times New Roman" w:cs="Times New Roman"/>
            <w:sz w:val="26"/>
            <w:szCs w:val="26"/>
            <w:rPrChange w:id="58" w:author="Hoang" w:date="2022-04-29T12:21:00Z">
              <w:rPr/>
            </w:rPrChange>
          </w:rPr>
          <w:t xml:space="preserve"> </w:t>
        </w:r>
        <w:proofErr w:type="spellStart"/>
        <w:r w:rsidRPr="006B77D2">
          <w:rPr>
            <w:rFonts w:ascii="Times New Roman" w:hAnsi="Times New Roman" w:cs="Times New Roman"/>
            <w:sz w:val="26"/>
            <w:szCs w:val="26"/>
            <w:rPrChange w:id="59" w:author="Hoang" w:date="2022-04-29T12:21:00Z">
              <w:rPr/>
            </w:rPrChange>
          </w:rPr>
          <w:t>phát</w:t>
        </w:r>
        <w:proofErr w:type="spellEnd"/>
        <w:r w:rsidRPr="006B77D2">
          <w:rPr>
            <w:rFonts w:ascii="Times New Roman" w:hAnsi="Times New Roman" w:cs="Times New Roman"/>
            <w:sz w:val="26"/>
            <w:szCs w:val="26"/>
            <w:rPrChange w:id="60" w:author="Hoang" w:date="2022-04-29T12:21:00Z">
              <w:rPr/>
            </w:rPrChange>
          </w:rPr>
          <w:t xml:space="preserve"> </w:t>
        </w:r>
        <w:proofErr w:type="spellStart"/>
        <w:r w:rsidRPr="006B77D2">
          <w:rPr>
            <w:rFonts w:ascii="Times New Roman" w:hAnsi="Times New Roman" w:cs="Times New Roman"/>
            <w:sz w:val="26"/>
            <w:szCs w:val="26"/>
            <w:rPrChange w:id="61" w:author="Hoang" w:date="2022-04-29T12:21:00Z">
              <w:rPr/>
            </w:rPrChange>
          </w:rPr>
          <w:t>triển</w:t>
        </w:r>
        <w:proofErr w:type="spellEnd"/>
        <w:r w:rsidRPr="006B77D2">
          <w:rPr>
            <w:rFonts w:ascii="Times New Roman" w:hAnsi="Times New Roman" w:cs="Times New Roman"/>
            <w:sz w:val="26"/>
            <w:szCs w:val="26"/>
            <w:rPrChange w:id="62" w:author="Hoang" w:date="2022-04-29T12:21:00Z">
              <w:rPr/>
            </w:rPrChange>
          </w:rPr>
          <w:t xml:space="preserve"> </w:t>
        </w:r>
        <w:proofErr w:type="spellStart"/>
        <w:r w:rsidRPr="006B77D2">
          <w:rPr>
            <w:rFonts w:ascii="Times New Roman" w:hAnsi="Times New Roman" w:cs="Times New Roman"/>
            <w:sz w:val="26"/>
            <w:szCs w:val="26"/>
            <w:rPrChange w:id="63" w:author="Hoang" w:date="2022-04-29T12:21:00Z">
              <w:rPr/>
            </w:rPrChange>
          </w:rPr>
          <w:t>của</w:t>
        </w:r>
        <w:proofErr w:type="spellEnd"/>
        <w:r w:rsidRPr="006B77D2">
          <w:rPr>
            <w:rFonts w:ascii="Times New Roman" w:hAnsi="Times New Roman" w:cs="Times New Roman"/>
            <w:sz w:val="26"/>
            <w:szCs w:val="26"/>
            <w:rPrChange w:id="64" w:author="Hoang" w:date="2022-04-29T12:21:00Z">
              <w:rPr/>
            </w:rPrChange>
          </w:rPr>
          <w:t xml:space="preserve"> </w:t>
        </w:r>
        <w:proofErr w:type="spellStart"/>
        <w:r w:rsidRPr="006B77D2">
          <w:rPr>
            <w:rFonts w:ascii="Times New Roman" w:hAnsi="Times New Roman" w:cs="Times New Roman"/>
            <w:sz w:val="26"/>
            <w:szCs w:val="26"/>
            <w:rPrChange w:id="65" w:author="Hoang" w:date="2022-04-29T12:21:00Z">
              <w:rPr/>
            </w:rPrChange>
          </w:rPr>
          <w:t>nền</w:t>
        </w:r>
        <w:proofErr w:type="spellEnd"/>
        <w:r w:rsidRPr="006B77D2">
          <w:rPr>
            <w:rFonts w:ascii="Times New Roman" w:hAnsi="Times New Roman" w:cs="Times New Roman"/>
            <w:sz w:val="26"/>
            <w:szCs w:val="26"/>
            <w:rPrChange w:id="66" w:author="Hoang" w:date="2022-04-29T12:21:00Z">
              <w:rPr/>
            </w:rPrChange>
          </w:rPr>
          <w:t xml:space="preserve"> </w:t>
        </w:r>
        <w:proofErr w:type="spellStart"/>
        <w:r w:rsidRPr="006B77D2">
          <w:rPr>
            <w:rFonts w:ascii="Times New Roman" w:hAnsi="Times New Roman" w:cs="Times New Roman"/>
            <w:sz w:val="26"/>
            <w:szCs w:val="26"/>
            <w:rPrChange w:id="67" w:author="Hoang" w:date="2022-04-29T12:21:00Z">
              <w:rPr/>
            </w:rPrChange>
          </w:rPr>
          <w:t>kinh</w:t>
        </w:r>
        <w:proofErr w:type="spellEnd"/>
        <w:r w:rsidRPr="006B77D2">
          <w:rPr>
            <w:rFonts w:ascii="Times New Roman" w:hAnsi="Times New Roman" w:cs="Times New Roman"/>
            <w:sz w:val="26"/>
            <w:szCs w:val="26"/>
            <w:rPrChange w:id="68" w:author="Hoang" w:date="2022-04-29T12:21:00Z">
              <w:rPr/>
            </w:rPrChange>
          </w:rPr>
          <w:t xml:space="preserve"> </w:t>
        </w:r>
        <w:proofErr w:type="spellStart"/>
        <w:r w:rsidRPr="006B77D2">
          <w:rPr>
            <w:rFonts w:ascii="Times New Roman" w:hAnsi="Times New Roman" w:cs="Times New Roman"/>
            <w:sz w:val="26"/>
            <w:szCs w:val="26"/>
            <w:rPrChange w:id="69" w:author="Hoang" w:date="2022-04-29T12:21:00Z">
              <w:rPr/>
            </w:rPrChange>
          </w:rPr>
          <w:t>tế</w:t>
        </w:r>
        <w:proofErr w:type="spellEnd"/>
        <w:r w:rsidRPr="006B77D2">
          <w:rPr>
            <w:rFonts w:ascii="Times New Roman" w:hAnsi="Times New Roman" w:cs="Times New Roman"/>
            <w:sz w:val="26"/>
            <w:szCs w:val="26"/>
            <w:rPrChange w:id="70" w:author="Hoang" w:date="2022-04-29T12:21:00Z">
              <w:rPr/>
            </w:rPrChange>
          </w:rPr>
          <w:t xml:space="preserve">, </w:t>
        </w:r>
        <w:proofErr w:type="spellStart"/>
        <w:r w:rsidRPr="006B77D2">
          <w:rPr>
            <w:rFonts w:ascii="Times New Roman" w:hAnsi="Times New Roman" w:cs="Times New Roman"/>
            <w:sz w:val="26"/>
            <w:szCs w:val="26"/>
            <w:rPrChange w:id="71" w:author="Hoang" w:date="2022-04-29T12:21:00Z">
              <w:rPr/>
            </w:rPrChange>
          </w:rPr>
          <w:t>đời</w:t>
        </w:r>
        <w:proofErr w:type="spellEnd"/>
        <w:r w:rsidRPr="006B77D2">
          <w:rPr>
            <w:rFonts w:ascii="Times New Roman" w:hAnsi="Times New Roman" w:cs="Times New Roman"/>
            <w:sz w:val="26"/>
            <w:szCs w:val="26"/>
            <w:rPrChange w:id="72" w:author="Hoang" w:date="2022-04-29T12:21:00Z">
              <w:rPr/>
            </w:rPrChange>
          </w:rPr>
          <w:t xml:space="preserve"> </w:t>
        </w:r>
        <w:proofErr w:type="spellStart"/>
        <w:r w:rsidRPr="006B77D2">
          <w:rPr>
            <w:rFonts w:ascii="Times New Roman" w:hAnsi="Times New Roman" w:cs="Times New Roman"/>
            <w:sz w:val="26"/>
            <w:szCs w:val="26"/>
            <w:rPrChange w:id="73" w:author="Hoang" w:date="2022-04-29T12:21:00Z">
              <w:rPr/>
            </w:rPrChange>
          </w:rPr>
          <w:t>sống</w:t>
        </w:r>
        <w:proofErr w:type="spellEnd"/>
        <w:r w:rsidRPr="006B77D2">
          <w:rPr>
            <w:rFonts w:ascii="Times New Roman" w:hAnsi="Times New Roman" w:cs="Times New Roman"/>
            <w:sz w:val="26"/>
            <w:szCs w:val="26"/>
            <w:rPrChange w:id="74" w:author="Hoang" w:date="2022-04-29T12:21:00Z">
              <w:rPr/>
            </w:rPrChange>
          </w:rPr>
          <w:t xml:space="preserve"> </w:t>
        </w:r>
        <w:proofErr w:type="spellStart"/>
        <w:r w:rsidRPr="006B77D2">
          <w:rPr>
            <w:rFonts w:ascii="Times New Roman" w:hAnsi="Times New Roman" w:cs="Times New Roman"/>
            <w:sz w:val="26"/>
            <w:szCs w:val="26"/>
            <w:rPrChange w:id="75" w:author="Hoang" w:date="2022-04-29T12:21:00Z">
              <w:rPr/>
            </w:rPrChange>
          </w:rPr>
          <w:t>người</w:t>
        </w:r>
        <w:proofErr w:type="spellEnd"/>
        <w:r w:rsidRPr="006B77D2">
          <w:rPr>
            <w:rFonts w:ascii="Times New Roman" w:hAnsi="Times New Roman" w:cs="Times New Roman"/>
            <w:sz w:val="26"/>
            <w:szCs w:val="26"/>
            <w:rPrChange w:id="76" w:author="Hoang" w:date="2022-04-29T12:21:00Z">
              <w:rPr/>
            </w:rPrChange>
          </w:rPr>
          <w:t xml:space="preserve"> </w:t>
        </w:r>
        <w:proofErr w:type="spellStart"/>
        <w:r w:rsidRPr="006B77D2">
          <w:rPr>
            <w:rFonts w:ascii="Times New Roman" w:hAnsi="Times New Roman" w:cs="Times New Roman"/>
            <w:sz w:val="26"/>
            <w:szCs w:val="26"/>
            <w:rPrChange w:id="77" w:author="Hoang" w:date="2022-04-29T12:21:00Z">
              <w:rPr/>
            </w:rPrChange>
          </w:rPr>
          <w:t>dân</w:t>
        </w:r>
        <w:proofErr w:type="spellEnd"/>
        <w:r w:rsidRPr="006B77D2">
          <w:rPr>
            <w:rFonts w:ascii="Times New Roman" w:hAnsi="Times New Roman" w:cs="Times New Roman"/>
            <w:sz w:val="26"/>
            <w:szCs w:val="26"/>
            <w:rPrChange w:id="78" w:author="Hoang" w:date="2022-04-29T12:21:00Z">
              <w:rPr/>
            </w:rPrChange>
          </w:rPr>
          <w:t xml:space="preserve"> </w:t>
        </w:r>
        <w:proofErr w:type="spellStart"/>
        <w:r w:rsidRPr="006B77D2">
          <w:rPr>
            <w:rFonts w:ascii="Times New Roman" w:hAnsi="Times New Roman" w:cs="Times New Roman"/>
            <w:sz w:val="26"/>
            <w:szCs w:val="26"/>
            <w:rPrChange w:id="79" w:author="Hoang" w:date="2022-04-29T12:21:00Z">
              <w:rPr/>
            </w:rPrChange>
          </w:rPr>
          <w:t>ngày</w:t>
        </w:r>
        <w:proofErr w:type="spellEnd"/>
        <w:r w:rsidRPr="006B77D2">
          <w:rPr>
            <w:rFonts w:ascii="Times New Roman" w:hAnsi="Times New Roman" w:cs="Times New Roman"/>
            <w:sz w:val="26"/>
            <w:szCs w:val="26"/>
            <w:rPrChange w:id="80" w:author="Hoang" w:date="2022-04-29T12:21:00Z">
              <w:rPr/>
            </w:rPrChange>
          </w:rPr>
          <w:t xml:space="preserve"> </w:t>
        </w:r>
        <w:proofErr w:type="spellStart"/>
        <w:r w:rsidRPr="006B77D2">
          <w:rPr>
            <w:rFonts w:ascii="Times New Roman" w:hAnsi="Times New Roman" w:cs="Times New Roman"/>
            <w:sz w:val="26"/>
            <w:szCs w:val="26"/>
            <w:rPrChange w:id="81" w:author="Hoang" w:date="2022-04-29T12:21:00Z">
              <w:rPr/>
            </w:rPrChange>
          </w:rPr>
          <w:t>càng</w:t>
        </w:r>
        <w:proofErr w:type="spellEnd"/>
        <w:r w:rsidRPr="006B77D2">
          <w:rPr>
            <w:rFonts w:ascii="Times New Roman" w:hAnsi="Times New Roman" w:cs="Times New Roman"/>
            <w:sz w:val="26"/>
            <w:szCs w:val="26"/>
            <w:rPrChange w:id="82" w:author="Hoang" w:date="2022-04-29T12:21:00Z">
              <w:rPr/>
            </w:rPrChange>
          </w:rPr>
          <w:t xml:space="preserve"> </w:t>
        </w:r>
        <w:proofErr w:type="spellStart"/>
        <w:r w:rsidRPr="006B77D2">
          <w:rPr>
            <w:rFonts w:ascii="Times New Roman" w:hAnsi="Times New Roman" w:cs="Times New Roman"/>
            <w:sz w:val="26"/>
            <w:szCs w:val="26"/>
            <w:rPrChange w:id="83" w:author="Hoang" w:date="2022-04-29T12:21:00Z">
              <w:rPr/>
            </w:rPrChange>
          </w:rPr>
          <w:t>nâng</w:t>
        </w:r>
        <w:proofErr w:type="spellEnd"/>
        <w:r w:rsidRPr="006B77D2">
          <w:rPr>
            <w:rFonts w:ascii="Times New Roman" w:hAnsi="Times New Roman" w:cs="Times New Roman"/>
            <w:sz w:val="26"/>
            <w:szCs w:val="26"/>
            <w:rPrChange w:id="84" w:author="Hoang" w:date="2022-04-29T12:21:00Z">
              <w:rPr/>
            </w:rPrChange>
          </w:rPr>
          <w:t xml:space="preserve"> </w:t>
        </w:r>
        <w:proofErr w:type="spellStart"/>
        <w:r w:rsidRPr="006B77D2">
          <w:rPr>
            <w:rFonts w:ascii="Times New Roman" w:hAnsi="Times New Roman" w:cs="Times New Roman"/>
            <w:sz w:val="26"/>
            <w:szCs w:val="26"/>
            <w:rPrChange w:id="85" w:author="Hoang" w:date="2022-04-29T12:21:00Z">
              <w:rPr/>
            </w:rPrChange>
          </w:rPr>
          <w:t>cao</w:t>
        </w:r>
        <w:proofErr w:type="spellEnd"/>
        <w:r w:rsidRPr="006B77D2">
          <w:rPr>
            <w:rFonts w:ascii="Times New Roman" w:hAnsi="Times New Roman" w:cs="Times New Roman"/>
            <w:sz w:val="26"/>
            <w:szCs w:val="26"/>
            <w:rPrChange w:id="86" w:author="Hoang" w:date="2022-04-29T12:21:00Z">
              <w:rPr/>
            </w:rPrChange>
          </w:rPr>
          <w:t xml:space="preserve">, </w:t>
        </w:r>
        <w:proofErr w:type="spellStart"/>
        <w:r w:rsidRPr="006B77D2">
          <w:rPr>
            <w:rFonts w:ascii="Times New Roman" w:hAnsi="Times New Roman" w:cs="Times New Roman"/>
            <w:sz w:val="26"/>
            <w:szCs w:val="26"/>
            <w:rPrChange w:id="87" w:author="Hoang" w:date="2022-04-29T12:21:00Z">
              <w:rPr/>
            </w:rPrChange>
          </w:rPr>
          <w:t>nhu</w:t>
        </w:r>
        <w:proofErr w:type="spellEnd"/>
        <w:r w:rsidRPr="006B77D2">
          <w:rPr>
            <w:rFonts w:ascii="Times New Roman" w:hAnsi="Times New Roman" w:cs="Times New Roman"/>
            <w:sz w:val="26"/>
            <w:szCs w:val="26"/>
            <w:rPrChange w:id="88" w:author="Hoang" w:date="2022-04-29T12:21:00Z">
              <w:rPr/>
            </w:rPrChange>
          </w:rPr>
          <w:t xml:space="preserve"> </w:t>
        </w:r>
        <w:proofErr w:type="spellStart"/>
        <w:r w:rsidRPr="006B77D2">
          <w:rPr>
            <w:rFonts w:ascii="Times New Roman" w:hAnsi="Times New Roman" w:cs="Times New Roman"/>
            <w:sz w:val="26"/>
            <w:szCs w:val="26"/>
            <w:rPrChange w:id="89" w:author="Hoang" w:date="2022-04-29T12:21:00Z">
              <w:rPr/>
            </w:rPrChange>
          </w:rPr>
          <w:t>cầu</w:t>
        </w:r>
        <w:proofErr w:type="spellEnd"/>
        <w:r w:rsidRPr="006B77D2">
          <w:rPr>
            <w:rFonts w:ascii="Times New Roman" w:hAnsi="Times New Roman" w:cs="Times New Roman"/>
            <w:sz w:val="26"/>
            <w:szCs w:val="26"/>
            <w:rPrChange w:id="90" w:author="Hoang" w:date="2022-04-29T12:21:00Z">
              <w:rPr/>
            </w:rPrChange>
          </w:rPr>
          <w:t xml:space="preserve"> </w:t>
        </w:r>
        <w:proofErr w:type="spellStart"/>
        <w:r w:rsidRPr="006B77D2">
          <w:rPr>
            <w:rFonts w:ascii="Times New Roman" w:hAnsi="Times New Roman" w:cs="Times New Roman"/>
            <w:sz w:val="26"/>
            <w:szCs w:val="26"/>
            <w:rPrChange w:id="91" w:author="Hoang" w:date="2022-04-29T12:21:00Z">
              <w:rPr/>
            </w:rPrChange>
          </w:rPr>
          <w:t>mua</w:t>
        </w:r>
        <w:proofErr w:type="spellEnd"/>
        <w:r w:rsidRPr="006B77D2">
          <w:rPr>
            <w:rFonts w:ascii="Times New Roman" w:hAnsi="Times New Roman" w:cs="Times New Roman"/>
            <w:sz w:val="26"/>
            <w:szCs w:val="26"/>
            <w:rPrChange w:id="92" w:author="Hoang" w:date="2022-04-29T12:21:00Z">
              <w:rPr/>
            </w:rPrChange>
          </w:rPr>
          <w:t xml:space="preserve"> </w:t>
        </w:r>
        <w:proofErr w:type="spellStart"/>
        <w:r w:rsidRPr="006B77D2">
          <w:rPr>
            <w:rFonts w:ascii="Times New Roman" w:hAnsi="Times New Roman" w:cs="Times New Roman"/>
            <w:sz w:val="26"/>
            <w:szCs w:val="26"/>
            <w:rPrChange w:id="93" w:author="Hoang" w:date="2022-04-29T12:21:00Z">
              <w:rPr/>
            </w:rPrChange>
          </w:rPr>
          <w:t>bán</w:t>
        </w:r>
        <w:proofErr w:type="spellEnd"/>
        <w:r w:rsidRPr="006B77D2">
          <w:rPr>
            <w:rFonts w:ascii="Times New Roman" w:hAnsi="Times New Roman" w:cs="Times New Roman"/>
            <w:sz w:val="26"/>
            <w:szCs w:val="26"/>
            <w:rPrChange w:id="94" w:author="Hoang" w:date="2022-04-29T12:21:00Z">
              <w:rPr/>
            </w:rPrChange>
          </w:rPr>
          <w:t xml:space="preserve"> </w:t>
        </w:r>
        <w:proofErr w:type="spellStart"/>
        <w:r w:rsidRPr="006B77D2">
          <w:rPr>
            <w:rFonts w:ascii="Times New Roman" w:hAnsi="Times New Roman" w:cs="Times New Roman"/>
            <w:sz w:val="26"/>
            <w:szCs w:val="26"/>
            <w:rPrChange w:id="95" w:author="Hoang" w:date="2022-04-29T12:21:00Z">
              <w:rPr/>
            </w:rPrChange>
          </w:rPr>
          <w:t>của</w:t>
        </w:r>
        <w:proofErr w:type="spellEnd"/>
        <w:r w:rsidRPr="006B77D2">
          <w:rPr>
            <w:rFonts w:ascii="Times New Roman" w:hAnsi="Times New Roman" w:cs="Times New Roman"/>
            <w:sz w:val="26"/>
            <w:szCs w:val="26"/>
            <w:rPrChange w:id="96" w:author="Hoang" w:date="2022-04-29T12:21:00Z">
              <w:rPr/>
            </w:rPrChange>
          </w:rPr>
          <w:t xml:space="preserve"> </w:t>
        </w:r>
        <w:proofErr w:type="spellStart"/>
        <w:r w:rsidRPr="006B77D2">
          <w:rPr>
            <w:rFonts w:ascii="Times New Roman" w:hAnsi="Times New Roman" w:cs="Times New Roman"/>
            <w:sz w:val="26"/>
            <w:szCs w:val="26"/>
            <w:rPrChange w:id="97" w:author="Hoang" w:date="2022-04-29T12:21:00Z">
              <w:rPr/>
            </w:rPrChange>
          </w:rPr>
          <w:t>ngươi</w:t>
        </w:r>
        <w:proofErr w:type="spellEnd"/>
        <w:r w:rsidRPr="006B77D2">
          <w:rPr>
            <w:rFonts w:ascii="Times New Roman" w:hAnsi="Times New Roman" w:cs="Times New Roman"/>
            <w:sz w:val="26"/>
            <w:szCs w:val="26"/>
            <w:rPrChange w:id="98" w:author="Hoang" w:date="2022-04-29T12:21:00Z">
              <w:rPr/>
            </w:rPrChange>
          </w:rPr>
          <w:t xml:space="preserve"> </w:t>
        </w:r>
        <w:proofErr w:type="spellStart"/>
        <w:r w:rsidRPr="006B77D2">
          <w:rPr>
            <w:rFonts w:ascii="Times New Roman" w:hAnsi="Times New Roman" w:cs="Times New Roman"/>
            <w:sz w:val="26"/>
            <w:szCs w:val="26"/>
            <w:rPrChange w:id="99" w:author="Hoang" w:date="2022-04-29T12:21:00Z">
              <w:rPr/>
            </w:rPrChange>
          </w:rPr>
          <w:t>dân</w:t>
        </w:r>
        <w:proofErr w:type="spellEnd"/>
        <w:r w:rsidRPr="006B77D2">
          <w:rPr>
            <w:rFonts w:ascii="Times New Roman" w:hAnsi="Times New Roman" w:cs="Times New Roman"/>
            <w:sz w:val="26"/>
            <w:szCs w:val="26"/>
            <w:rPrChange w:id="100" w:author="Hoang" w:date="2022-04-29T12:21:00Z">
              <w:rPr/>
            </w:rPrChange>
          </w:rPr>
          <w:t xml:space="preserve"> </w:t>
        </w:r>
        <w:proofErr w:type="spellStart"/>
        <w:r w:rsidRPr="006B77D2">
          <w:rPr>
            <w:rFonts w:ascii="Times New Roman" w:hAnsi="Times New Roman" w:cs="Times New Roman"/>
            <w:sz w:val="26"/>
            <w:szCs w:val="26"/>
            <w:rPrChange w:id="101" w:author="Hoang" w:date="2022-04-29T12:21:00Z">
              <w:rPr/>
            </w:rPrChange>
          </w:rPr>
          <w:t>ngày</w:t>
        </w:r>
        <w:proofErr w:type="spellEnd"/>
        <w:r w:rsidRPr="006B77D2">
          <w:rPr>
            <w:rFonts w:ascii="Times New Roman" w:hAnsi="Times New Roman" w:cs="Times New Roman"/>
            <w:sz w:val="26"/>
            <w:szCs w:val="26"/>
            <w:rPrChange w:id="102" w:author="Hoang" w:date="2022-04-29T12:21:00Z">
              <w:rPr/>
            </w:rPrChange>
          </w:rPr>
          <w:t xml:space="preserve"> </w:t>
        </w:r>
        <w:proofErr w:type="spellStart"/>
        <w:r w:rsidRPr="006B77D2">
          <w:rPr>
            <w:rFonts w:ascii="Times New Roman" w:hAnsi="Times New Roman" w:cs="Times New Roman"/>
            <w:sz w:val="26"/>
            <w:szCs w:val="26"/>
            <w:rPrChange w:id="103" w:author="Hoang" w:date="2022-04-29T12:21:00Z">
              <w:rPr/>
            </w:rPrChange>
          </w:rPr>
          <w:t>càng</w:t>
        </w:r>
        <w:proofErr w:type="spellEnd"/>
        <w:r w:rsidRPr="006B77D2">
          <w:rPr>
            <w:rFonts w:ascii="Times New Roman" w:hAnsi="Times New Roman" w:cs="Times New Roman"/>
            <w:sz w:val="26"/>
            <w:szCs w:val="26"/>
            <w:rPrChange w:id="104" w:author="Hoang" w:date="2022-04-29T12:21:00Z">
              <w:rPr/>
            </w:rPrChange>
          </w:rPr>
          <w:t xml:space="preserve"> </w:t>
        </w:r>
        <w:proofErr w:type="spellStart"/>
        <w:r w:rsidRPr="006B77D2">
          <w:rPr>
            <w:rFonts w:ascii="Times New Roman" w:hAnsi="Times New Roman" w:cs="Times New Roman"/>
            <w:sz w:val="26"/>
            <w:szCs w:val="26"/>
            <w:rPrChange w:id="105" w:author="Hoang" w:date="2022-04-29T12:21:00Z">
              <w:rPr/>
            </w:rPrChange>
          </w:rPr>
          <w:t>nhiều</w:t>
        </w:r>
        <w:proofErr w:type="spellEnd"/>
        <w:r w:rsidRPr="006B77D2">
          <w:rPr>
            <w:rFonts w:ascii="Times New Roman" w:hAnsi="Times New Roman" w:cs="Times New Roman"/>
            <w:sz w:val="26"/>
            <w:szCs w:val="26"/>
            <w:rPrChange w:id="106" w:author="Hoang" w:date="2022-04-29T12:21:00Z">
              <w:rPr/>
            </w:rPrChange>
          </w:rPr>
          <w:t xml:space="preserve">. </w:t>
        </w:r>
        <w:proofErr w:type="spellStart"/>
        <w:r w:rsidRPr="006B77D2">
          <w:rPr>
            <w:rFonts w:ascii="Times New Roman" w:hAnsi="Times New Roman" w:cs="Times New Roman"/>
            <w:sz w:val="26"/>
            <w:szCs w:val="26"/>
            <w:rPrChange w:id="107" w:author="Hoang" w:date="2022-04-29T12:21:00Z">
              <w:rPr/>
            </w:rPrChange>
          </w:rPr>
          <w:t>Sự</w:t>
        </w:r>
        <w:proofErr w:type="spellEnd"/>
        <w:r w:rsidRPr="006B77D2">
          <w:rPr>
            <w:rFonts w:ascii="Times New Roman" w:hAnsi="Times New Roman" w:cs="Times New Roman"/>
            <w:sz w:val="26"/>
            <w:szCs w:val="26"/>
            <w:rPrChange w:id="108" w:author="Hoang" w:date="2022-04-29T12:21:00Z">
              <w:rPr/>
            </w:rPrChange>
          </w:rPr>
          <w:t xml:space="preserve"> </w:t>
        </w:r>
        <w:proofErr w:type="spellStart"/>
        <w:r w:rsidRPr="006B77D2">
          <w:rPr>
            <w:rFonts w:ascii="Times New Roman" w:hAnsi="Times New Roman" w:cs="Times New Roman"/>
            <w:sz w:val="26"/>
            <w:szCs w:val="26"/>
            <w:rPrChange w:id="109" w:author="Hoang" w:date="2022-04-29T12:21:00Z">
              <w:rPr/>
            </w:rPrChange>
          </w:rPr>
          <w:t>cạnh</w:t>
        </w:r>
        <w:proofErr w:type="spellEnd"/>
        <w:r w:rsidRPr="006B77D2">
          <w:rPr>
            <w:rFonts w:ascii="Times New Roman" w:hAnsi="Times New Roman" w:cs="Times New Roman"/>
            <w:sz w:val="26"/>
            <w:szCs w:val="26"/>
            <w:rPrChange w:id="110" w:author="Hoang" w:date="2022-04-29T12:21:00Z">
              <w:rPr/>
            </w:rPrChange>
          </w:rPr>
          <w:t xml:space="preserve"> </w:t>
        </w:r>
        <w:proofErr w:type="spellStart"/>
        <w:r w:rsidRPr="006B77D2">
          <w:rPr>
            <w:rFonts w:ascii="Times New Roman" w:hAnsi="Times New Roman" w:cs="Times New Roman"/>
            <w:sz w:val="26"/>
            <w:szCs w:val="26"/>
            <w:rPrChange w:id="111" w:author="Hoang" w:date="2022-04-29T12:21:00Z">
              <w:rPr/>
            </w:rPrChange>
          </w:rPr>
          <w:t>tranh</w:t>
        </w:r>
        <w:proofErr w:type="spellEnd"/>
        <w:r w:rsidRPr="006B77D2">
          <w:rPr>
            <w:rFonts w:ascii="Times New Roman" w:hAnsi="Times New Roman" w:cs="Times New Roman"/>
            <w:sz w:val="26"/>
            <w:szCs w:val="26"/>
            <w:rPrChange w:id="112" w:author="Hoang" w:date="2022-04-29T12:21:00Z">
              <w:rPr/>
            </w:rPrChange>
          </w:rPr>
          <w:t xml:space="preserve"> </w:t>
        </w:r>
        <w:proofErr w:type="spellStart"/>
        <w:r w:rsidRPr="006B77D2">
          <w:rPr>
            <w:rFonts w:ascii="Times New Roman" w:hAnsi="Times New Roman" w:cs="Times New Roman"/>
            <w:sz w:val="26"/>
            <w:szCs w:val="26"/>
            <w:rPrChange w:id="113" w:author="Hoang" w:date="2022-04-29T12:21:00Z">
              <w:rPr/>
            </w:rPrChange>
          </w:rPr>
          <w:t>các</w:t>
        </w:r>
        <w:proofErr w:type="spellEnd"/>
        <w:r w:rsidRPr="006B77D2">
          <w:rPr>
            <w:rFonts w:ascii="Times New Roman" w:hAnsi="Times New Roman" w:cs="Times New Roman"/>
            <w:sz w:val="26"/>
            <w:szCs w:val="26"/>
            <w:rPrChange w:id="114" w:author="Hoang" w:date="2022-04-29T12:21:00Z">
              <w:rPr/>
            </w:rPrChange>
          </w:rPr>
          <w:t xml:space="preserve"> </w:t>
        </w:r>
        <w:proofErr w:type="spellStart"/>
        <w:r w:rsidRPr="006B77D2">
          <w:rPr>
            <w:rFonts w:ascii="Times New Roman" w:hAnsi="Times New Roman" w:cs="Times New Roman"/>
            <w:sz w:val="26"/>
            <w:szCs w:val="26"/>
            <w:rPrChange w:id="115" w:author="Hoang" w:date="2022-04-29T12:21:00Z">
              <w:rPr/>
            </w:rPrChange>
          </w:rPr>
          <w:t>nhà</w:t>
        </w:r>
        <w:proofErr w:type="spellEnd"/>
        <w:r w:rsidRPr="006B77D2">
          <w:rPr>
            <w:rFonts w:ascii="Times New Roman" w:hAnsi="Times New Roman" w:cs="Times New Roman"/>
            <w:sz w:val="26"/>
            <w:szCs w:val="26"/>
            <w:rPrChange w:id="116" w:author="Hoang" w:date="2022-04-29T12:21:00Z">
              <w:rPr/>
            </w:rPrChange>
          </w:rPr>
          <w:t xml:space="preserve"> </w:t>
        </w:r>
        <w:proofErr w:type="spellStart"/>
        <w:r w:rsidRPr="006B77D2">
          <w:rPr>
            <w:rFonts w:ascii="Times New Roman" w:hAnsi="Times New Roman" w:cs="Times New Roman"/>
            <w:sz w:val="26"/>
            <w:szCs w:val="26"/>
            <w:rPrChange w:id="117" w:author="Hoang" w:date="2022-04-29T12:21:00Z">
              <w:rPr/>
            </w:rPrChange>
          </w:rPr>
          <w:t>cung</w:t>
        </w:r>
        <w:proofErr w:type="spellEnd"/>
        <w:r w:rsidRPr="006B77D2">
          <w:rPr>
            <w:rFonts w:ascii="Times New Roman" w:hAnsi="Times New Roman" w:cs="Times New Roman"/>
            <w:sz w:val="26"/>
            <w:szCs w:val="26"/>
            <w:rPrChange w:id="118" w:author="Hoang" w:date="2022-04-29T12:21:00Z">
              <w:rPr/>
            </w:rPrChange>
          </w:rPr>
          <w:t xml:space="preserve"> </w:t>
        </w:r>
        <w:proofErr w:type="spellStart"/>
        <w:r w:rsidRPr="006B77D2">
          <w:rPr>
            <w:rFonts w:ascii="Times New Roman" w:hAnsi="Times New Roman" w:cs="Times New Roman"/>
            <w:sz w:val="26"/>
            <w:szCs w:val="26"/>
            <w:rPrChange w:id="119" w:author="Hoang" w:date="2022-04-29T12:21:00Z">
              <w:rPr/>
            </w:rPrChange>
          </w:rPr>
          <w:t>cấp</w:t>
        </w:r>
        <w:proofErr w:type="spellEnd"/>
        <w:r w:rsidRPr="006B77D2">
          <w:rPr>
            <w:rFonts w:ascii="Times New Roman" w:hAnsi="Times New Roman" w:cs="Times New Roman"/>
            <w:sz w:val="26"/>
            <w:szCs w:val="26"/>
            <w:rPrChange w:id="120" w:author="Hoang" w:date="2022-04-29T12:21:00Z">
              <w:rPr/>
            </w:rPrChange>
          </w:rPr>
          <w:t xml:space="preserve">, </w:t>
        </w:r>
        <w:proofErr w:type="spellStart"/>
        <w:r w:rsidRPr="006B77D2">
          <w:rPr>
            <w:rFonts w:ascii="Times New Roman" w:hAnsi="Times New Roman" w:cs="Times New Roman"/>
            <w:sz w:val="26"/>
            <w:szCs w:val="26"/>
            <w:rPrChange w:id="121" w:author="Hoang" w:date="2022-04-29T12:21:00Z">
              <w:rPr/>
            </w:rPrChange>
          </w:rPr>
          <w:t>cửa</w:t>
        </w:r>
        <w:proofErr w:type="spellEnd"/>
        <w:r w:rsidRPr="006B77D2">
          <w:rPr>
            <w:rFonts w:ascii="Times New Roman" w:hAnsi="Times New Roman" w:cs="Times New Roman"/>
            <w:sz w:val="26"/>
            <w:szCs w:val="26"/>
            <w:rPrChange w:id="122" w:author="Hoang" w:date="2022-04-29T12:21:00Z">
              <w:rPr/>
            </w:rPrChange>
          </w:rPr>
          <w:t xml:space="preserve"> </w:t>
        </w:r>
        <w:proofErr w:type="spellStart"/>
        <w:r w:rsidRPr="006B77D2">
          <w:rPr>
            <w:rFonts w:ascii="Times New Roman" w:hAnsi="Times New Roman" w:cs="Times New Roman"/>
            <w:sz w:val="26"/>
            <w:szCs w:val="26"/>
            <w:rPrChange w:id="123" w:author="Hoang" w:date="2022-04-29T12:21:00Z">
              <w:rPr/>
            </w:rPrChange>
          </w:rPr>
          <w:t>hàng</w:t>
        </w:r>
        <w:proofErr w:type="spellEnd"/>
        <w:r w:rsidRPr="006B77D2">
          <w:rPr>
            <w:rFonts w:ascii="Times New Roman" w:hAnsi="Times New Roman" w:cs="Times New Roman"/>
            <w:sz w:val="26"/>
            <w:szCs w:val="26"/>
            <w:rPrChange w:id="124" w:author="Hoang" w:date="2022-04-29T12:21:00Z">
              <w:rPr/>
            </w:rPrChange>
          </w:rPr>
          <w:t xml:space="preserve"> </w:t>
        </w:r>
        <w:proofErr w:type="spellStart"/>
        <w:r w:rsidRPr="006B77D2">
          <w:rPr>
            <w:rFonts w:ascii="Times New Roman" w:hAnsi="Times New Roman" w:cs="Times New Roman"/>
            <w:sz w:val="26"/>
            <w:szCs w:val="26"/>
            <w:rPrChange w:id="125" w:author="Hoang" w:date="2022-04-29T12:21:00Z">
              <w:rPr/>
            </w:rPrChange>
          </w:rPr>
          <w:t>ngày</w:t>
        </w:r>
        <w:proofErr w:type="spellEnd"/>
        <w:r w:rsidRPr="006B77D2">
          <w:rPr>
            <w:rFonts w:ascii="Times New Roman" w:hAnsi="Times New Roman" w:cs="Times New Roman"/>
            <w:sz w:val="26"/>
            <w:szCs w:val="26"/>
            <w:rPrChange w:id="126" w:author="Hoang" w:date="2022-04-29T12:21:00Z">
              <w:rPr/>
            </w:rPrChange>
          </w:rPr>
          <w:t xml:space="preserve"> </w:t>
        </w:r>
        <w:proofErr w:type="spellStart"/>
        <w:r w:rsidRPr="006B77D2">
          <w:rPr>
            <w:rFonts w:ascii="Times New Roman" w:hAnsi="Times New Roman" w:cs="Times New Roman"/>
            <w:sz w:val="26"/>
            <w:szCs w:val="26"/>
            <w:rPrChange w:id="127" w:author="Hoang" w:date="2022-04-29T12:21:00Z">
              <w:rPr/>
            </w:rPrChange>
          </w:rPr>
          <w:t>càng</w:t>
        </w:r>
        <w:proofErr w:type="spellEnd"/>
        <w:r w:rsidRPr="006B77D2">
          <w:rPr>
            <w:rFonts w:ascii="Times New Roman" w:hAnsi="Times New Roman" w:cs="Times New Roman"/>
            <w:sz w:val="26"/>
            <w:szCs w:val="26"/>
            <w:rPrChange w:id="128" w:author="Hoang" w:date="2022-04-29T12:21:00Z">
              <w:rPr/>
            </w:rPrChange>
          </w:rPr>
          <w:t xml:space="preserve"> </w:t>
        </w:r>
        <w:proofErr w:type="spellStart"/>
        <w:r w:rsidRPr="006B77D2">
          <w:rPr>
            <w:rFonts w:ascii="Times New Roman" w:hAnsi="Times New Roman" w:cs="Times New Roman"/>
            <w:sz w:val="26"/>
            <w:szCs w:val="26"/>
            <w:rPrChange w:id="129" w:author="Hoang" w:date="2022-04-29T12:21:00Z">
              <w:rPr/>
            </w:rPrChange>
          </w:rPr>
          <w:t>trở</w:t>
        </w:r>
        <w:proofErr w:type="spellEnd"/>
        <w:r w:rsidRPr="006B77D2">
          <w:rPr>
            <w:rFonts w:ascii="Times New Roman" w:hAnsi="Times New Roman" w:cs="Times New Roman"/>
            <w:sz w:val="26"/>
            <w:szCs w:val="26"/>
            <w:rPrChange w:id="130" w:author="Hoang" w:date="2022-04-29T12:21:00Z">
              <w:rPr/>
            </w:rPrChange>
          </w:rPr>
          <w:t xml:space="preserve"> </w:t>
        </w:r>
        <w:proofErr w:type="spellStart"/>
        <w:r w:rsidRPr="006B77D2">
          <w:rPr>
            <w:rFonts w:ascii="Times New Roman" w:hAnsi="Times New Roman" w:cs="Times New Roman"/>
            <w:sz w:val="26"/>
            <w:szCs w:val="26"/>
            <w:rPrChange w:id="131" w:author="Hoang" w:date="2022-04-29T12:21:00Z">
              <w:rPr/>
            </w:rPrChange>
          </w:rPr>
          <w:t>nên</w:t>
        </w:r>
        <w:proofErr w:type="spellEnd"/>
        <w:r w:rsidRPr="006B77D2">
          <w:rPr>
            <w:rFonts w:ascii="Times New Roman" w:hAnsi="Times New Roman" w:cs="Times New Roman"/>
            <w:sz w:val="26"/>
            <w:szCs w:val="26"/>
            <w:rPrChange w:id="132" w:author="Hoang" w:date="2022-04-29T12:21:00Z">
              <w:rPr/>
            </w:rPrChange>
          </w:rPr>
          <w:t xml:space="preserve"> gay </w:t>
        </w:r>
        <w:proofErr w:type="spellStart"/>
        <w:r w:rsidRPr="006B77D2">
          <w:rPr>
            <w:rFonts w:ascii="Times New Roman" w:hAnsi="Times New Roman" w:cs="Times New Roman"/>
            <w:sz w:val="26"/>
            <w:szCs w:val="26"/>
            <w:rPrChange w:id="133" w:author="Hoang" w:date="2022-04-29T12:21:00Z">
              <w:rPr/>
            </w:rPrChange>
          </w:rPr>
          <w:t>gắt</w:t>
        </w:r>
        <w:proofErr w:type="spellEnd"/>
        <w:r w:rsidRPr="006B77D2">
          <w:rPr>
            <w:rFonts w:ascii="Times New Roman" w:hAnsi="Times New Roman" w:cs="Times New Roman"/>
            <w:sz w:val="26"/>
            <w:szCs w:val="26"/>
            <w:rPrChange w:id="134" w:author="Hoang" w:date="2022-04-29T12:21:00Z">
              <w:rPr/>
            </w:rPrChange>
          </w:rPr>
          <w:t>.</w:t>
        </w:r>
        <w:r>
          <w:rPr>
            <w:rFonts w:ascii="Times New Roman" w:hAnsi="Times New Roman" w:cs="Times New Roman"/>
            <w:sz w:val="26"/>
            <w:szCs w:val="26"/>
          </w:rPr>
          <w:t xml:space="preserve"> </w:t>
        </w:r>
        <w:proofErr w:type="spellStart"/>
        <w:r w:rsidRPr="006B77D2">
          <w:rPr>
            <w:rFonts w:ascii="Times New Roman" w:hAnsi="Times New Roman" w:cs="Times New Roman"/>
            <w:sz w:val="26"/>
            <w:szCs w:val="26"/>
            <w:rPrChange w:id="135" w:author="Hoang" w:date="2022-04-29T12:21:00Z">
              <w:rPr/>
            </w:rPrChange>
          </w:rPr>
          <w:t>Với</w:t>
        </w:r>
      </w:ins>
      <w:proofErr w:type="spellEnd"/>
      <w:ins w:id="136" w:author="Hoang" w:date="2022-04-29T12:23:00Z">
        <w:r>
          <w:rPr>
            <w:rFonts w:ascii="Times New Roman" w:hAnsi="Times New Roman" w:cs="Times New Roman"/>
            <w:sz w:val="26"/>
            <w:szCs w:val="26"/>
          </w:rPr>
          <w:t xml:space="preserve"> </w:t>
        </w:r>
      </w:ins>
      <w:proofErr w:type="spellStart"/>
      <w:ins w:id="137" w:author="Hoang" w:date="2022-04-29T12:21:00Z">
        <w:r w:rsidRPr="006B77D2">
          <w:rPr>
            <w:rFonts w:ascii="Times New Roman" w:hAnsi="Times New Roman" w:cs="Times New Roman"/>
            <w:sz w:val="26"/>
            <w:szCs w:val="26"/>
            <w:rPrChange w:id="138" w:author="Hoang" w:date="2022-04-29T12:21:00Z">
              <w:rPr/>
            </w:rPrChange>
          </w:rPr>
          <w:t>mục</w:t>
        </w:r>
        <w:proofErr w:type="spellEnd"/>
        <w:r w:rsidRPr="006B77D2">
          <w:rPr>
            <w:rFonts w:ascii="Times New Roman" w:hAnsi="Times New Roman" w:cs="Times New Roman"/>
            <w:sz w:val="26"/>
            <w:szCs w:val="26"/>
            <w:rPrChange w:id="139" w:author="Hoang" w:date="2022-04-29T12:21:00Z">
              <w:rPr/>
            </w:rPrChange>
          </w:rPr>
          <w:t xml:space="preserve"> </w:t>
        </w:r>
        <w:proofErr w:type="spellStart"/>
        <w:r w:rsidRPr="006B77D2">
          <w:rPr>
            <w:rFonts w:ascii="Times New Roman" w:hAnsi="Times New Roman" w:cs="Times New Roman"/>
            <w:sz w:val="26"/>
            <w:szCs w:val="26"/>
            <w:rPrChange w:id="140" w:author="Hoang" w:date="2022-04-29T12:21:00Z">
              <w:rPr/>
            </w:rPrChange>
          </w:rPr>
          <w:t>đích</w:t>
        </w:r>
        <w:proofErr w:type="spellEnd"/>
        <w:r w:rsidRPr="006B77D2">
          <w:rPr>
            <w:rFonts w:ascii="Times New Roman" w:hAnsi="Times New Roman" w:cs="Times New Roman"/>
            <w:sz w:val="26"/>
            <w:szCs w:val="26"/>
            <w:rPrChange w:id="141" w:author="Hoang" w:date="2022-04-29T12:21:00Z">
              <w:rPr/>
            </w:rPrChange>
          </w:rPr>
          <w:t xml:space="preserve"> </w:t>
        </w:r>
        <w:proofErr w:type="spellStart"/>
        <w:r w:rsidRPr="006B77D2">
          <w:rPr>
            <w:rFonts w:ascii="Times New Roman" w:hAnsi="Times New Roman" w:cs="Times New Roman"/>
            <w:sz w:val="26"/>
            <w:szCs w:val="26"/>
            <w:rPrChange w:id="142" w:author="Hoang" w:date="2022-04-29T12:21:00Z">
              <w:rPr/>
            </w:rPrChange>
          </w:rPr>
          <w:t>đáp</w:t>
        </w:r>
        <w:proofErr w:type="spellEnd"/>
        <w:r w:rsidRPr="006B77D2">
          <w:rPr>
            <w:rFonts w:ascii="Times New Roman" w:hAnsi="Times New Roman" w:cs="Times New Roman"/>
            <w:sz w:val="26"/>
            <w:szCs w:val="26"/>
            <w:rPrChange w:id="143" w:author="Hoang" w:date="2022-04-29T12:21:00Z">
              <w:rPr/>
            </w:rPrChange>
          </w:rPr>
          <w:t xml:space="preserve"> </w:t>
        </w:r>
        <w:proofErr w:type="spellStart"/>
        <w:r w:rsidRPr="006B77D2">
          <w:rPr>
            <w:rFonts w:ascii="Times New Roman" w:hAnsi="Times New Roman" w:cs="Times New Roman"/>
            <w:sz w:val="26"/>
            <w:szCs w:val="26"/>
            <w:rPrChange w:id="144" w:author="Hoang" w:date="2022-04-29T12:21:00Z">
              <w:rPr/>
            </w:rPrChange>
          </w:rPr>
          <w:t>ứng</w:t>
        </w:r>
        <w:proofErr w:type="spellEnd"/>
        <w:r w:rsidRPr="006B77D2">
          <w:rPr>
            <w:rFonts w:ascii="Times New Roman" w:hAnsi="Times New Roman" w:cs="Times New Roman"/>
            <w:sz w:val="26"/>
            <w:szCs w:val="26"/>
            <w:rPrChange w:id="145" w:author="Hoang" w:date="2022-04-29T12:21:00Z">
              <w:rPr/>
            </w:rPrChange>
          </w:rPr>
          <w:t xml:space="preserve"> </w:t>
        </w:r>
        <w:proofErr w:type="spellStart"/>
        <w:r w:rsidRPr="006B77D2">
          <w:rPr>
            <w:rFonts w:ascii="Times New Roman" w:hAnsi="Times New Roman" w:cs="Times New Roman"/>
            <w:sz w:val="26"/>
            <w:szCs w:val="26"/>
            <w:rPrChange w:id="146" w:author="Hoang" w:date="2022-04-29T12:21:00Z">
              <w:rPr/>
            </w:rPrChange>
          </w:rPr>
          <w:t>nhu</w:t>
        </w:r>
        <w:proofErr w:type="spellEnd"/>
        <w:r w:rsidRPr="006B77D2">
          <w:rPr>
            <w:rFonts w:ascii="Times New Roman" w:hAnsi="Times New Roman" w:cs="Times New Roman"/>
            <w:sz w:val="26"/>
            <w:szCs w:val="26"/>
            <w:rPrChange w:id="147" w:author="Hoang" w:date="2022-04-29T12:21:00Z">
              <w:rPr/>
            </w:rPrChange>
          </w:rPr>
          <w:t xml:space="preserve"> </w:t>
        </w:r>
        <w:proofErr w:type="spellStart"/>
        <w:r w:rsidRPr="006B77D2">
          <w:rPr>
            <w:rFonts w:ascii="Times New Roman" w:hAnsi="Times New Roman" w:cs="Times New Roman"/>
            <w:sz w:val="26"/>
            <w:szCs w:val="26"/>
            <w:rPrChange w:id="148" w:author="Hoang" w:date="2022-04-29T12:21:00Z">
              <w:rPr/>
            </w:rPrChange>
          </w:rPr>
          <w:t>cầu</w:t>
        </w:r>
        <w:proofErr w:type="spellEnd"/>
        <w:r w:rsidRPr="006B77D2">
          <w:rPr>
            <w:rFonts w:ascii="Times New Roman" w:hAnsi="Times New Roman" w:cs="Times New Roman"/>
            <w:sz w:val="26"/>
            <w:szCs w:val="26"/>
            <w:rPrChange w:id="149" w:author="Hoang" w:date="2022-04-29T12:21:00Z">
              <w:rPr/>
            </w:rPrChange>
          </w:rPr>
          <w:t xml:space="preserve"> </w:t>
        </w:r>
        <w:proofErr w:type="spellStart"/>
        <w:r w:rsidRPr="006B77D2">
          <w:rPr>
            <w:rFonts w:ascii="Times New Roman" w:hAnsi="Times New Roman" w:cs="Times New Roman"/>
            <w:sz w:val="26"/>
            <w:szCs w:val="26"/>
            <w:rPrChange w:id="150" w:author="Hoang" w:date="2022-04-29T12:21:00Z">
              <w:rPr/>
            </w:rPrChange>
          </w:rPr>
          <w:t>của</w:t>
        </w:r>
        <w:proofErr w:type="spellEnd"/>
        <w:r w:rsidRPr="006B77D2">
          <w:rPr>
            <w:rFonts w:ascii="Times New Roman" w:hAnsi="Times New Roman" w:cs="Times New Roman"/>
            <w:sz w:val="26"/>
            <w:szCs w:val="26"/>
            <w:rPrChange w:id="151" w:author="Hoang" w:date="2022-04-29T12:21:00Z">
              <w:rPr/>
            </w:rPrChange>
          </w:rPr>
          <w:t xml:space="preserve"> </w:t>
        </w:r>
        <w:proofErr w:type="spellStart"/>
        <w:r w:rsidRPr="006B77D2">
          <w:rPr>
            <w:rFonts w:ascii="Times New Roman" w:hAnsi="Times New Roman" w:cs="Times New Roman"/>
            <w:sz w:val="26"/>
            <w:szCs w:val="26"/>
            <w:rPrChange w:id="152" w:author="Hoang" w:date="2022-04-29T12:21:00Z">
              <w:rPr/>
            </w:rPrChange>
          </w:rPr>
          <w:t>khách</w:t>
        </w:r>
        <w:proofErr w:type="spellEnd"/>
        <w:r w:rsidRPr="006B77D2">
          <w:rPr>
            <w:rFonts w:ascii="Times New Roman" w:hAnsi="Times New Roman" w:cs="Times New Roman"/>
            <w:sz w:val="26"/>
            <w:szCs w:val="26"/>
            <w:rPrChange w:id="153" w:author="Hoang" w:date="2022-04-29T12:21:00Z">
              <w:rPr/>
            </w:rPrChange>
          </w:rPr>
          <w:t xml:space="preserve"> </w:t>
        </w:r>
        <w:proofErr w:type="spellStart"/>
        <w:r w:rsidRPr="006B77D2">
          <w:rPr>
            <w:rFonts w:ascii="Times New Roman" w:hAnsi="Times New Roman" w:cs="Times New Roman"/>
            <w:sz w:val="26"/>
            <w:szCs w:val="26"/>
            <w:rPrChange w:id="154" w:author="Hoang" w:date="2022-04-29T12:21:00Z">
              <w:rPr/>
            </w:rPrChange>
          </w:rPr>
          <w:t>hàng</w:t>
        </w:r>
        <w:proofErr w:type="spellEnd"/>
        <w:r w:rsidRPr="006B77D2">
          <w:rPr>
            <w:rFonts w:ascii="Times New Roman" w:hAnsi="Times New Roman" w:cs="Times New Roman"/>
            <w:sz w:val="26"/>
            <w:szCs w:val="26"/>
            <w:rPrChange w:id="155" w:author="Hoang" w:date="2022-04-29T12:21:00Z">
              <w:rPr/>
            </w:rPrChange>
          </w:rPr>
          <w:t xml:space="preserve">, </w:t>
        </w:r>
        <w:proofErr w:type="spellStart"/>
        <w:r w:rsidRPr="006B77D2">
          <w:rPr>
            <w:rFonts w:ascii="Times New Roman" w:hAnsi="Times New Roman" w:cs="Times New Roman"/>
            <w:sz w:val="26"/>
            <w:szCs w:val="26"/>
            <w:rPrChange w:id="156" w:author="Hoang" w:date="2022-04-29T12:21:00Z">
              <w:rPr/>
            </w:rPrChange>
          </w:rPr>
          <w:t>cung</w:t>
        </w:r>
        <w:proofErr w:type="spellEnd"/>
        <w:r w:rsidRPr="006B77D2">
          <w:rPr>
            <w:rFonts w:ascii="Times New Roman" w:hAnsi="Times New Roman" w:cs="Times New Roman"/>
            <w:sz w:val="26"/>
            <w:szCs w:val="26"/>
            <w:rPrChange w:id="157" w:author="Hoang" w:date="2022-04-29T12:21:00Z">
              <w:rPr/>
            </w:rPrChange>
          </w:rPr>
          <w:t xml:space="preserve"> </w:t>
        </w:r>
        <w:proofErr w:type="spellStart"/>
        <w:r w:rsidRPr="006B77D2">
          <w:rPr>
            <w:rFonts w:ascii="Times New Roman" w:hAnsi="Times New Roman" w:cs="Times New Roman"/>
            <w:sz w:val="26"/>
            <w:szCs w:val="26"/>
            <w:rPrChange w:id="158" w:author="Hoang" w:date="2022-04-29T12:21:00Z">
              <w:rPr/>
            </w:rPrChange>
          </w:rPr>
          <w:t>cấp</w:t>
        </w:r>
        <w:proofErr w:type="spellEnd"/>
        <w:r w:rsidRPr="006B77D2">
          <w:rPr>
            <w:rFonts w:ascii="Times New Roman" w:hAnsi="Times New Roman" w:cs="Times New Roman"/>
            <w:sz w:val="26"/>
            <w:szCs w:val="26"/>
            <w:rPrChange w:id="159" w:author="Hoang" w:date="2022-04-29T12:21:00Z">
              <w:rPr/>
            </w:rPrChange>
          </w:rPr>
          <w:t xml:space="preserve"> </w:t>
        </w:r>
        <w:proofErr w:type="spellStart"/>
        <w:r w:rsidRPr="006B77D2">
          <w:rPr>
            <w:rFonts w:ascii="Times New Roman" w:hAnsi="Times New Roman" w:cs="Times New Roman"/>
            <w:sz w:val="26"/>
            <w:szCs w:val="26"/>
            <w:rPrChange w:id="160" w:author="Hoang" w:date="2022-04-29T12:21:00Z">
              <w:rPr/>
            </w:rPrChange>
          </w:rPr>
          <w:t>dịch</w:t>
        </w:r>
        <w:proofErr w:type="spellEnd"/>
        <w:r w:rsidRPr="006B77D2">
          <w:rPr>
            <w:rFonts w:ascii="Times New Roman" w:hAnsi="Times New Roman" w:cs="Times New Roman"/>
            <w:sz w:val="26"/>
            <w:szCs w:val="26"/>
            <w:rPrChange w:id="161" w:author="Hoang" w:date="2022-04-29T12:21:00Z">
              <w:rPr/>
            </w:rPrChange>
          </w:rPr>
          <w:t xml:space="preserve"> </w:t>
        </w:r>
        <w:proofErr w:type="spellStart"/>
        <w:r w:rsidRPr="006B77D2">
          <w:rPr>
            <w:rFonts w:ascii="Times New Roman" w:hAnsi="Times New Roman" w:cs="Times New Roman"/>
            <w:sz w:val="26"/>
            <w:szCs w:val="26"/>
            <w:rPrChange w:id="162" w:author="Hoang" w:date="2022-04-29T12:21:00Z">
              <w:rPr/>
            </w:rPrChange>
          </w:rPr>
          <w:t>vụ</w:t>
        </w:r>
        <w:proofErr w:type="spellEnd"/>
        <w:r w:rsidRPr="006B77D2">
          <w:rPr>
            <w:rFonts w:ascii="Times New Roman" w:hAnsi="Times New Roman" w:cs="Times New Roman"/>
            <w:sz w:val="26"/>
            <w:szCs w:val="26"/>
            <w:rPrChange w:id="163" w:author="Hoang" w:date="2022-04-29T12:21:00Z">
              <w:rPr/>
            </w:rPrChange>
          </w:rPr>
          <w:t xml:space="preserve"> </w:t>
        </w:r>
        <w:proofErr w:type="spellStart"/>
        <w:r w:rsidRPr="006B77D2">
          <w:rPr>
            <w:rFonts w:ascii="Times New Roman" w:hAnsi="Times New Roman" w:cs="Times New Roman"/>
            <w:sz w:val="26"/>
            <w:szCs w:val="26"/>
            <w:rPrChange w:id="164" w:author="Hoang" w:date="2022-04-29T12:21:00Z">
              <w:rPr/>
            </w:rPrChange>
          </w:rPr>
          <w:t>nhằm</w:t>
        </w:r>
        <w:proofErr w:type="spellEnd"/>
        <w:r w:rsidRPr="006B77D2">
          <w:rPr>
            <w:rFonts w:ascii="Times New Roman" w:hAnsi="Times New Roman" w:cs="Times New Roman"/>
            <w:sz w:val="26"/>
            <w:szCs w:val="26"/>
            <w:rPrChange w:id="165" w:author="Hoang" w:date="2022-04-29T12:21:00Z">
              <w:rPr/>
            </w:rPrChange>
          </w:rPr>
          <w:t xml:space="preserve"> </w:t>
        </w:r>
        <w:proofErr w:type="spellStart"/>
        <w:r w:rsidRPr="006B77D2">
          <w:rPr>
            <w:rFonts w:ascii="Times New Roman" w:hAnsi="Times New Roman" w:cs="Times New Roman"/>
            <w:sz w:val="26"/>
            <w:szCs w:val="26"/>
            <w:rPrChange w:id="166" w:author="Hoang" w:date="2022-04-29T12:21:00Z">
              <w:rPr/>
            </w:rPrChange>
          </w:rPr>
          <w:t>phát</w:t>
        </w:r>
        <w:proofErr w:type="spellEnd"/>
        <w:r w:rsidRPr="006B77D2">
          <w:rPr>
            <w:rFonts w:ascii="Times New Roman" w:hAnsi="Times New Roman" w:cs="Times New Roman"/>
            <w:sz w:val="26"/>
            <w:szCs w:val="26"/>
            <w:rPrChange w:id="167" w:author="Hoang" w:date="2022-04-29T12:21:00Z">
              <w:rPr/>
            </w:rPrChange>
          </w:rPr>
          <w:t xml:space="preserve"> </w:t>
        </w:r>
        <w:proofErr w:type="spellStart"/>
        <w:r w:rsidRPr="006B77D2">
          <w:rPr>
            <w:rFonts w:ascii="Times New Roman" w:hAnsi="Times New Roman" w:cs="Times New Roman"/>
            <w:sz w:val="26"/>
            <w:szCs w:val="26"/>
            <w:rPrChange w:id="168" w:author="Hoang" w:date="2022-04-29T12:21:00Z">
              <w:rPr/>
            </w:rPrChange>
          </w:rPr>
          <w:t>triển</w:t>
        </w:r>
        <w:proofErr w:type="spellEnd"/>
        <w:r w:rsidRPr="006B77D2">
          <w:rPr>
            <w:rFonts w:ascii="Times New Roman" w:hAnsi="Times New Roman" w:cs="Times New Roman"/>
            <w:sz w:val="26"/>
            <w:szCs w:val="26"/>
            <w:rPrChange w:id="169" w:author="Hoang" w:date="2022-04-29T12:21:00Z">
              <w:rPr/>
            </w:rPrChange>
          </w:rPr>
          <w:t xml:space="preserve"> </w:t>
        </w:r>
        <w:proofErr w:type="spellStart"/>
        <w:r w:rsidRPr="006B77D2">
          <w:rPr>
            <w:rFonts w:ascii="Times New Roman" w:hAnsi="Times New Roman" w:cs="Times New Roman"/>
            <w:sz w:val="26"/>
            <w:szCs w:val="26"/>
            <w:rPrChange w:id="170" w:author="Hoang" w:date="2022-04-29T12:21:00Z">
              <w:rPr/>
            </w:rPrChange>
          </w:rPr>
          <w:t>kinh</w:t>
        </w:r>
        <w:proofErr w:type="spellEnd"/>
        <w:r w:rsidRPr="006B77D2">
          <w:rPr>
            <w:rFonts w:ascii="Times New Roman" w:hAnsi="Times New Roman" w:cs="Times New Roman"/>
            <w:sz w:val="26"/>
            <w:szCs w:val="26"/>
            <w:rPrChange w:id="171" w:author="Hoang" w:date="2022-04-29T12:21:00Z">
              <w:rPr/>
            </w:rPrChange>
          </w:rPr>
          <w:t xml:space="preserve"> </w:t>
        </w:r>
        <w:proofErr w:type="spellStart"/>
        <w:r w:rsidRPr="006B77D2">
          <w:rPr>
            <w:rFonts w:ascii="Times New Roman" w:hAnsi="Times New Roman" w:cs="Times New Roman"/>
            <w:sz w:val="26"/>
            <w:szCs w:val="26"/>
            <w:rPrChange w:id="172" w:author="Hoang" w:date="2022-04-29T12:21:00Z">
              <w:rPr/>
            </w:rPrChange>
          </w:rPr>
          <w:t>doanh</w:t>
        </w:r>
        <w:proofErr w:type="spellEnd"/>
        <w:r w:rsidRPr="006B77D2">
          <w:rPr>
            <w:rFonts w:ascii="Times New Roman" w:hAnsi="Times New Roman" w:cs="Times New Roman"/>
            <w:sz w:val="26"/>
            <w:szCs w:val="26"/>
            <w:rPrChange w:id="173" w:author="Hoang" w:date="2022-04-29T12:21:00Z">
              <w:rPr/>
            </w:rPrChange>
          </w:rPr>
          <w:t xml:space="preserve">, </w:t>
        </w:r>
        <w:proofErr w:type="spellStart"/>
        <w:r w:rsidRPr="006B77D2">
          <w:rPr>
            <w:rFonts w:ascii="Times New Roman" w:hAnsi="Times New Roman" w:cs="Times New Roman"/>
            <w:sz w:val="26"/>
            <w:szCs w:val="26"/>
            <w:rPrChange w:id="174" w:author="Hoang" w:date="2022-04-29T12:21:00Z">
              <w:rPr/>
            </w:rPrChange>
          </w:rPr>
          <w:t>hình</w:t>
        </w:r>
        <w:proofErr w:type="spellEnd"/>
        <w:r w:rsidRPr="006B77D2">
          <w:rPr>
            <w:rFonts w:ascii="Times New Roman" w:hAnsi="Times New Roman" w:cs="Times New Roman"/>
            <w:sz w:val="26"/>
            <w:szCs w:val="26"/>
            <w:rPrChange w:id="175" w:author="Hoang" w:date="2022-04-29T12:21:00Z">
              <w:rPr/>
            </w:rPrChange>
          </w:rPr>
          <w:t xml:space="preserve"> </w:t>
        </w:r>
        <w:proofErr w:type="spellStart"/>
        <w:r w:rsidRPr="006B77D2">
          <w:rPr>
            <w:rFonts w:ascii="Times New Roman" w:hAnsi="Times New Roman" w:cs="Times New Roman"/>
            <w:sz w:val="26"/>
            <w:szCs w:val="26"/>
            <w:rPrChange w:id="176" w:author="Hoang" w:date="2022-04-29T12:21:00Z">
              <w:rPr/>
            </w:rPrChange>
          </w:rPr>
          <w:t>thức</w:t>
        </w:r>
        <w:proofErr w:type="spellEnd"/>
        <w:r w:rsidRPr="006B77D2">
          <w:rPr>
            <w:rFonts w:ascii="Times New Roman" w:hAnsi="Times New Roman" w:cs="Times New Roman"/>
            <w:sz w:val="26"/>
            <w:szCs w:val="26"/>
            <w:rPrChange w:id="177" w:author="Hoang" w:date="2022-04-29T12:21:00Z">
              <w:rPr/>
            </w:rPrChange>
          </w:rPr>
          <w:t xml:space="preserve"> </w:t>
        </w:r>
        <w:proofErr w:type="spellStart"/>
        <w:r w:rsidRPr="006B77D2">
          <w:rPr>
            <w:rFonts w:ascii="Times New Roman" w:hAnsi="Times New Roman" w:cs="Times New Roman"/>
            <w:sz w:val="26"/>
            <w:szCs w:val="26"/>
            <w:rPrChange w:id="178" w:author="Hoang" w:date="2022-04-29T12:21:00Z">
              <w:rPr/>
            </w:rPrChange>
          </w:rPr>
          <w:t>bán</w:t>
        </w:r>
        <w:proofErr w:type="spellEnd"/>
        <w:r w:rsidRPr="006B77D2">
          <w:rPr>
            <w:rFonts w:ascii="Times New Roman" w:hAnsi="Times New Roman" w:cs="Times New Roman"/>
            <w:sz w:val="26"/>
            <w:szCs w:val="26"/>
            <w:rPrChange w:id="179" w:author="Hoang" w:date="2022-04-29T12:21:00Z">
              <w:rPr/>
            </w:rPrChange>
          </w:rPr>
          <w:t xml:space="preserve"> </w:t>
        </w:r>
        <w:proofErr w:type="spellStart"/>
        <w:r w:rsidRPr="006B77D2">
          <w:rPr>
            <w:rFonts w:ascii="Times New Roman" w:hAnsi="Times New Roman" w:cs="Times New Roman"/>
            <w:sz w:val="26"/>
            <w:szCs w:val="26"/>
            <w:rPrChange w:id="180" w:author="Hoang" w:date="2022-04-29T12:21:00Z">
              <w:rPr/>
            </w:rPrChange>
          </w:rPr>
          <w:t>hàng</w:t>
        </w:r>
        <w:proofErr w:type="spellEnd"/>
        <w:r w:rsidRPr="006B77D2">
          <w:rPr>
            <w:rFonts w:ascii="Times New Roman" w:hAnsi="Times New Roman" w:cs="Times New Roman"/>
            <w:sz w:val="26"/>
            <w:szCs w:val="26"/>
            <w:rPrChange w:id="181" w:author="Hoang" w:date="2022-04-29T12:21:00Z">
              <w:rPr/>
            </w:rPrChange>
          </w:rPr>
          <w:t xml:space="preserve"> </w:t>
        </w:r>
        <w:proofErr w:type="spellStart"/>
        <w:r w:rsidRPr="006B77D2">
          <w:rPr>
            <w:rFonts w:ascii="Times New Roman" w:hAnsi="Times New Roman" w:cs="Times New Roman"/>
            <w:sz w:val="26"/>
            <w:szCs w:val="26"/>
            <w:rPrChange w:id="182" w:author="Hoang" w:date="2022-04-29T12:21:00Z">
              <w:rPr/>
            </w:rPrChange>
          </w:rPr>
          <w:t>thông</w:t>
        </w:r>
        <w:proofErr w:type="spellEnd"/>
        <w:r w:rsidRPr="006B77D2">
          <w:rPr>
            <w:rFonts w:ascii="Times New Roman" w:hAnsi="Times New Roman" w:cs="Times New Roman"/>
            <w:sz w:val="26"/>
            <w:szCs w:val="26"/>
            <w:rPrChange w:id="183" w:author="Hoang" w:date="2022-04-29T12:21:00Z">
              <w:rPr/>
            </w:rPrChange>
          </w:rPr>
          <w:t xml:space="preserve"> qua </w:t>
        </w:r>
        <w:proofErr w:type="spellStart"/>
        <w:r w:rsidRPr="006B77D2">
          <w:rPr>
            <w:rFonts w:ascii="Times New Roman" w:hAnsi="Times New Roman" w:cs="Times New Roman"/>
            <w:sz w:val="26"/>
            <w:szCs w:val="26"/>
            <w:rPrChange w:id="184" w:author="Hoang" w:date="2022-04-29T12:21:00Z">
              <w:rPr/>
            </w:rPrChange>
          </w:rPr>
          <w:t>ứng</w:t>
        </w:r>
        <w:proofErr w:type="spellEnd"/>
        <w:r w:rsidRPr="006B77D2">
          <w:rPr>
            <w:rFonts w:ascii="Times New Roman" w:hAnsi="Times New Roman" w:cs="Times New Roman"/>
            <w:sz w:val="26"/>
            <w:szCs w:val="26"/>
            <w:rPrChange w:id="185" w:author="Hoang" w:date="2022-04-29T12:21:00Z">
              <w:rPr/>
            </w:rPrChange>
          </w:rPr>
          <w:t xml:space="preserve"> </w:t>
        </w:r>
        <w:proofErr w:type="spellStart"/>
        <w:r w:rsidRPr="006B77D2">
          <w:rPr>
            <w:rFonts w:ascii="Times New Roman" w:hAnsi="Times New Roman" w:cs="Times New Roman"/>
            <w:sz w:val="26"/>
            <w:szCs w:val="26"/>
            <w:rPrChange w:id="186" w:author="Hoang" w:date="2022-04-29T12:21:00Z">
              <w:rPr/>
            </w:rPrChange>
          </w:rPr>
          <w:t>dụng</w:t>
        </w:r>
        <w:proofErr w:type="spellEnd"/>
        <w:r w:rsidRPr="006B77D2">
          <w:rPr>
            <w:rFonts w:ascii="Times New Roman" w:hAnsi="Times New Roman" w:cs="Times New Roman"/>
            <w:sz w:val="26"/>
            <w:szCs w:val="26"/>
            <w:rPrChange w:id="187" w:author="Hoang" w:date="2022-04-29T12:21:00Z">
              <w:rPr/>
            </w:rPrChange>
          </w:rPr>
          <w:t xml:space="preserve"> </w:t>
        </w:r>
        <w:proofErr w:type="spellStart"/>
        <w:r w:rsidRPr="006B77D2">
          <w:rPr>
            <w:rFonts w:ascii="Times New Roman" w:hAnsi="Times New Roman" w:cs="Times New Roman"/>
            <w:sz w:val="26"/>
            <w:szCs w:val="26"/>
            <w:rPrChange w:id="188" w:author="Hoang" w:date="2022-04-29T12:21:00Z">
              <w:rPr/>
            </w:rPrChange>
          </w:rPr>
          <w:t>trên</w:t>
        </w:r>
        <w:proofErr w:type="spellEnd"/>
        <w:r w:rsidRPr="006B77D2">
          <w:rPr>
            <w:rFonts w:ascii="Times New Roman" w:hAnsi="Times New Roman" w:cs="Times New Roman"/>
            <w:sz w:val="26"/>
            <w:szCs w:val="26"/>
            <w:rPrChange w:id="189" w:author="Hoang" w:date="2022-04-29T12:21:00Z">
              <w:rPr/>
            </w:rPrChange>
          </w:rPr>
          <w:t xml:space="preserve"> </w:t>
        </w:r>
        <w:proofErr w:type="spellStart"/>
        <w:r w:rsidRPr="006B77D2">
          <w:rPr>
            <w:rFonts w:ascii="Times New Roman" w:hAnsi="Times New Roman" w:cs="Times New Roman"/>
            <w:sz w:val="26"/>
            <w:szCs w:val="26"/>
            <w:rPrChange w:id="190" w:author="Hoang" w:date="2022-04-29T12:21:00Z">
              <w:rPr/>
            </w:rPrChange>
          </w:rPr>
          <w:t>thiết</w:t>
        </w:r>
        <w:proofErr w:type="spellEnd"/>
        <w:r w:rsidRPr="006B77D2">
          <w:rPr>
            <w:rFonts w:ascii="Times New Roman" w:hAnsi="Times New Roman" w:cs="Times New Roman"/>
            <w:sz w:val="26"/>
            <w:szCs w:val="26"/>
            <w:rPrChange w:id="191" w:author="Hoang" w:date="2022-04-29T12:21:00Z">
              <w:rPr/>
            </w:rPrChange>
          </w:rPr>
          <w:t xml:space="preserve"> </w:t>
        </w:r>
        <w:proofErr w:type="spellStart"/>
        <w:r w:rsidRPr="006B77D2">
          <w:rPr>
            <w:rFonts w:ascii="Times New Roman" w:hAnsi="Times New Roman" w:cs="Times New Roman"/>
            <w:sz w:val="26"/>
            <w:szCs w:val="26"/>
            <w:rPrChange w:id="192" w:author="Hoang" w:date="2022-04-29T12:21:00Z">
              <w:rPr/>
            </w:rPrChange>
          </w:rPr>
          <w:t>bị</w:t>
        </w:r>
        <w:proofErr w:type="spellEnd"/>
        <w:r w:rsidRPr="006B77D2">
          <w:rPr>
            <w:rFonts w:ascii="Times New Roman" w:hAnsi="Times New Roman" w:cs="Times New Roman"/>
            <w:sz w:val="26"/>
            <w:szCs w:val="26"/>
            <w:rPrChange w:id="193" w:author="Hoang" w:date="2022-04-29T12:21:00Z">
              <w:rPr/>
            </w:rPrChange>
          </w:rPr>
          <w:t xml:space="preserve"> di </w:t>
        </w:r>
        <w:proofErr w:type="spellStart"/>
        <w:r w:rsidRPr="006B77D2">
          <w:rPr>
            <w:rFonts w:ascii="Times New Roman" w:hAnsi="Times New Roman" w:cs="Times New Roman"/>
            <w:sz w:val="26"/>
            <w:szCs w:val="26"/>
            <w:rPrChange w:id="194" w:author="Hoang" w:date="2022-04-29T12:21:00Z">
              <w:rPr/>
            </w:rPrChange>
          </w:rPr>
          <w:t>động</w:t>
        </w:r>
        <w:proofErr w:type="spellEnd"/>
        <w:r w:rsidRPr="006B77D2">
          <w:rPr>
            <w:rFonts w:ascii="Times New Roman" w:hAnsi="Times New Roman" w:cs="Times New Roman"/>
            <w:sz w:val="26"/>
            <w:szCs w:val="26"/>
            <w:rPrChange w:id="195" w:author="Hoang" w:date="2022-04-29T12:21:00Z">
              <w:rPr/>
            </w:rPrChange>
          </w:rPr>
          <w:t xml:space="preserve"> </w:t>
        </w:r>
        <w:proofErr w:type="spellStart"/>
        <w:r w:rsidRPr="006B77D2">
          <w:rPr>
            <w:rFonts w:ascii="Times New Roman" w:hAnsi="Times New Roman" w:cs="Times New Roman"/>
            <w:sz w:val="26"/>
            <w:szCs w:val="26"/>
            <w:rPrChange w:id="196" w:author="Hoang" w:date="2022-04-29T12:21:00Z">
              <w:rPr/>
            </w:rPrChange>
          </w:rPr>
          <w:t>ngày</w:t>
        </w:r>
        <w:proofErr w:type="spellEnd"/>
        <w:r w:rsidRPr="006B77D2">
          <w:rPr>
            <w:rFonts w:ascii="Times New Roman" w:hAnsi="Times New Roman" w:cs="Times New Roman"/>
            <w:sz w:val="26"/>
            <w:szCs w:val="26"/>
            <w:rPrChange w:id="197" w:author="Hoang" w:date="2022-04-29T12:21:00Z">
              <w:rPr/>
            </w:rPrChange>
          </w:rPr>
          <w:t xml:space="preserve"> </w:t>
        </w:r>
        <w:proofErr w:type="spellStart"/>
        <w:r w:rsidRPr="006B77D2">
          <w:rPr>
            <w:rFonts w:ascii="Times New Roman" w:hAnsi="Times New Roman" w:cs="Times New Roman"/>
            <w:sz w:val="26"/>
            <w:szCs w:val="26"/>
            <w:rPrChange w:id="198" w:author="Hoang" w:date="2022-04-29T12:21:00Z">
              <w:rPr/>
            </w:rPrChange>
          </w:rPr>
          <w:t>càng</w:t>
        </w:r>
        <w:proofErr w:type="spellEnd"/>
        <w:r w:rsidRPr="006B77D2">
          <w:rPr>
            <w:rFonts w:ascii="Times New Roman" w:hAnsi="Times New Roman" w:cs="Times New Roman"/>
            <w:sz w:val="26"/>
            <w:szCs w:val="26"/>
            <w:rPrChange w:id="199" w:author="Hoang" w:date="2022-04-29T12:21:00Z">
              <w:rPr/>
            </w:rPrChange>
          </w:rPr>
          <w:t xml:space="preserve"> </w:t>
        </w:r>
        <w:proofErr w:type="spellStart"/>
        <w:r w:rsidRPr="006B77D2">
          <w:rPr>
            <w:rFonts w:ascii="Times New Roman" w:hAnsi="Times New Roman" w:cs="Times New Roman"/>
            <w:sz w:val="26"/>
            <w:szCs w:val="26"/>
            <w:rPrChange w:id="200" w:author="Hoang" w:date="2022-04-29T12:21:00Z">
              <w:rPr/>
            </w:rPrChange>
          </w:rPr>
          <w:t>trở</w:t>
        </w:r>
        <w:proofErr w:type="spellEnd"/>
        <w:r w:rsidRPr="006B77D2">
          <w:rPr>
            <w:rFonts w:ascii="Times New Roman" w:hAnsi="Times New Roman" w:cs="Times New Roman"/>
            <w:sz w:val="26"/>
            <w:szCs w:val="26"/>
            <w:rPrChange w:id="201" w:author="Hoang" w:date="2022-04-29T12:21:00Z">
              <w:rPr/>
            </w:rPrChange>
          </w:rPr>
          <w:t xml:space="preserve"> </w:t>
        </w:r>
        <w:proofErr w:type="spellStart"/>
        <w:r w:rsidRPr="006B77D2">
          <w:rPr>
            <w:rFonts w:ascii="Times New Roman" w:hAnsi="Times New Roman" w:cs="Times New Roman"/>
            <w:sz w:val="26"/>
            <w:szCs w:val="26"/>
            <w:rPrChange w:id="202" w:author="Hoang" w:date="2022-04-29T12:21:00Z">
              <w:rPr/>
            </w:rPrChange>
          </w:rPr>
          <w:t>nên</w:t>
        </w:r>
        <w:proofErr w:type="spellEnd"/>
        <w:r w:rsidRPr="006B77D2">
          <w:rPr>
            <w:rFonts w:ascii="Times New Roman" w:hAnsi="Times New Roman" w:cs="Times New Roman"/>
            <w:sz w:val="26"/>
            <w:szCs w:val="26"/>
            <w:rPrChange w:id="203" w:author="Hoang" w:date="2022-04-29T12:21:00Z">
              <w:rPr/>
            </w:rPrChange>
          </w:rPr>
          <w:t xml:space="preserve"> </w:t>
        </w:r>
        <w:proofErr w:type="spellStart"/>
        <w:r w:rsidRPr="006B77D2">
          <w:rPr>
            <w:rFonts w:ascii="Times New Roman" w:hAnsi="Times New Roman" w:cs="Times New Roman"/>
            <w:sz w:val="26"/>
            <w:szCs w:val="26"/>
            <w:rPrChange w:id="204" w:author="Hoang" w:date="2022-04-29T12:21:00Z">
              <w:rPr/>
            </w:rPrChange>
          </w:rPr>
          <w:t>phát</w:t>
        </w:r>
        <w:proofErr w:type="spellEnd"/>
        <w:r w:rsidRPr="006B77D2">
          <w:rPr>
            <w:rFonts w:ascii="Times New Roman" w:hAnsi="Times New Roman" w:cs="Times New Roman"/>
            <w:sz w:val="26"/>
            <w:szCs w:val="26"/>
            <w:rPrChange w:id="205" w:author="Hoang" w:date="2022-04-29T12:21:00Z">
              <w:rPr/>
            </w:rPrChange>
          </w:rPr>
          <w:t xml:space="preserve"> </w:t>
        </w:r>
        <w:proofErr w:type="spellStart"/>
        <w:r w:rsidRPr="006B77D2">
          <w:rPr>
            <w:rFonts w:ascii="Times New Roman" w:hAnsi="Times New Roman" w:cs="Times New Roman"/>
            <w:sz w:val="26"/>
            <w:szCs w:val="26"/>
            <w:rPrChange w:id="206" w:author="Hoang" w:date="2022-04-29T12:21:00Z">
              <w:rPr/>
            </w:rPrChange>
          </w:rPr>
          <w:t>triển</w:t>
        </w:r>
        <w:proofErr w:type="spellEnd"/>
        <w:r w:rsidRPr="006B77D2">
          <w:rPr>
            <w:rFonts w:ascii="Times New Roman" w:hAnsi="Times New Roman" w:cs="Times New Roman"/>
            <w:sz w:val="26"/>
            <w:szCs w:val="26"/>
            <w:rPrChange w:id="207" w:author="Hoang" w:date="2022-04-29T12:21:00Z">
              <w:rPr/>
            </w:rPrChange>
          </w:rPr>
          <w:t xml:space="preserve">, </w:t>
        </w:r>
        <w:proofErr w:type="spellStart"/>
        <w:r w:rsidRPr="006B77D2">
          <w:rPr>
            <w:rFonts w:ascii="Times New Roman" w:hAnsi="Times New Roman" w:cs="Times New Roman"/>
            <w:sz w:val="26"/>
            <w:szCs w:val="26"/>
            <w:rPrChange w:id="208" w:author="Hoang" w:date="2022-04-29T12:21:00Z">
              <w:rPr/>
            </w:rPrChange>
          </w:rPr>
          <w:t>thu</w:t>
        </w:r>
        <w:proofErr w:type="spellEnd"/>
        <w:r w:rsidRPr="006B77D2">
          <w:rPr>
            <w:rFonts w:ascii="Times New Roman" w:hAnsi="Times New Roman" w:cs="Times New Roman"/>
            <w:sz w:val="26"/>
            <w:szCs w:val="26"/>
            <w:rPrChange w:id="209" w:author="Hoang" w:date="2022-04-29T12:21:00Z">
              <w:rPr/>
            </w:rPrChange>
          </w:rPr>
          <w:t xml:space="preserve"> </w:t>
        </w:r>
        <w:proofErr w:type="spellStart"/>
        <w:r w:rsidRPr="006B77D2">
          <w:rPr>
            <w:rFonts w:ascii="Times New Roman" w:hAnsi="Times New Roman" w:cs="Times New Roman"/>
            <w:sz w:val="26"/>
            <w:szCs w:val="26"/>
            <w:rPrChange w:id="210" w:author="Hoang" w:date="2022-04-29T12:21:00Z">
              <w:rPr/>
            </w:rPrChange>
          </w:rPr>
          <w:t>hút</w:t>
        </w:r>
        <w:proofErr w:type="spellEnd"/>
        <w:r w:rsidRPr="006B77D2">
          <w:rPr>
            <w:rFonts w:ascii="Times New Roman" w:hAnsi="Times New Roman" w:cs="Times New Roman"/>
            <w:sz w:val="26"/>
            <w:szCs w:val="26"/>
            <w:rPrChange w:id="211" w:author="Hoang" w:date="2022-04-29T12:21:00Z">
              <w:rPr/>
            </w:rPrChange>
          </w:rPr>
          <w:t xml:space="preserve"> </w:t>
        </w:r>
        <w:proofErr w:type="spellStart"/>
        <w:r w:rsidRPr="006B77D2">
          <w:rPr>
            <w:rFonts w:ascii="Times New Roman" w:hAnsi="Times New Roman" w:cs="Times New Roman"/>
            <w:sz w:val="26"/>
            <w:szCs w:val="26"/>
            <w:rPrChange w:id="212" w:author="Hoang" w:date="2022-04-29T12:21:00Z">
              <w:rPr/>
            </w:rPrChange>
          </w:rPr>
          <w:t>lượng</w:t>
        </w:r>
        <w:proofErr w:type="spellEnd"/>
        <w:r w:rsidRPr="006B77D2">
          <w:rPr>
            <w:rFonts w:ascii="Times New Roman" w:hAnsi="Times New Roman" w:cs="Times New Roman"/>
            <w:sz w:val="26"/>
            <w:szCs w:val="26"/>
            <w:rPrChange w:id="213" w:author="Hoang" w:date="2022-04-29T12:21:00Z">
              <w:rPr/>
            </w:rPrChange>
          </w:rPr>
          <w:t xml:space="preserve"> </w:t>
        </w:r>
        <w:proofErr w:type="spellStart"/>
        <w:r w:rsidRPr="006B77D2">
          <w:rPr>
            <w:rFonts w:ascii="Times New Roman" w:hAnsi="Times New Roman" w:cs="Times New Roman"/>
            <w:sz w:val="26"/>
            <w:szCs w:val="26"/>
            <w:rPrChange w:id="214" w:author="Hoang" w:date="2022-04-29T12:21:00Z">
              <w:rPr/>
            </w:rPrChange>
          </w:rPr>
          <w:t>khách</w:t>
        </w:r>
        <w:proofErr w:type="spellEnd"/>
        <w:r w:rsidRPr="006B77D2">
          <w:rPr>
            <w:rFonts w:ascii="Times New Roman" w:hAnsi="Times New Roman" w:cs="Times New Roman"/>
            <w:sz w:val="26"/>
            <w:szCs w:val="26"/>
            <w:rPrChange w:id="215" w:author="Hoang" w:date="2022-04-29T12:21:00Z">
              <w:rPr/>
            </w:rPrChange>
          </w:rPr>
          <w:t xml:space="preserve"> </w:t>
        </w:r>
        <w:proofErr w:type="spellStart"/>
        <w:r w:rsidRPr="006B77D2">
          <w:rPr>
            <w:rFonts w:ascii="Times New Roman" w:hAnsi="Times New Roman" w:cs="Times New Roman"/>
            <w:sz w:val="26"/>
            <w:szCs w:val="26"/>
            <w:rPrChange w:id="216" w:author="Hoang" w:date="2022-04-29T12:21:00Z">
              <w:rPr/>
            </w:rPrChange>
          </w:rPr>
          <w:t>lớn</w:t>
        </w:r>
        <w:proofErr w:type="spellEnd"/>
        <w:r w:rsidRPr="006B77D2">
          <w:rPr>
            <w:rFonts w:ascii="Times New Roman" w:hAnsi="Times New Roman" w:cs="Times New Roman"/>
            <w:sz w:val="26"/>
            <w:szCs w:val="26"/>
            <w:rPrChange w:id="217" w:author="Hoang" w:date="2022-04-29T12:21:00Z">
              <w:rPr/>
            </w:rPrChange>
          </w:rPr>
          <w:t xml:space="preserve">, </w:t>
        </w:r>
        <w:proofErr w:type="spellStart"/>
        <w:r w:rsidRPr="006B77D2">
          <w:rPr>
            <w:rFonts w:ascii="Times New Roman" w:hAnsi="Times New Roman" w:cs="Times New Roman"/>
            <w:sz w:val="26"/>
            <w:szCs w:val="26"/>
            <w:rPrChange w:id="218" w:author="Hoang" w:date="2022-04-29T12:21:00Z">
              <w:rPr/>
            </w:rPrChange>
          </w:rPr>
          <w:t>phạm</w:t>
        </w:r>
        <w:proofErr w:type="spellEnd"/>
        <w:r w:rsidRPr="006B77D2">
          <w:rPr>
            <w:rFonts w:ascii="Times New Roman" w:hAnsi="Times New Roman" w:cs="Times New Roman"/>
            <w:sz w:val="26"/>
            <w:szCs w:val="26"/>
            <w:rPrChange w:id="219" w:author="Hoang" w:date="2022-04-29T12:21:00Z">
              <w:rPr/>
            </w:rPrChange>
          </w:rPr>
          <w:t xml:space="preserve"> vi </w:t>
        </w:r>
        <w:proofErr w:type="spellStart"/>
        <w:r w:rsidRPr="006B77D2">
          <w:rPr>
            <w:rFonts w:ascii="Times New Roman" w:hAnsi="Times New Roman" w:cs="Times New Roman"/>
            <w:sz w:val="26"/>
            <w:szCs w:val="26"/>
            <w:rPrChange w:id="220" w:author="Hoang" w:date="2022-04-29T12:21:00Z">
              <w:rPr/>
            </w:rPrChange>
          </w:rPr>
          <w:t>phục</w:t>
        </w:r>
        <w:proofErr w:type="spellEnd"/>
        <w:r w:rsidRPr="006B77D2">
          <w:rPr>
            <w:rFonts w:ascii="Times New Roman" w:hAnsi="Times New Roman" w:cs="Times New Roman"/>
            <w:sz w:val="26"/>
            <w:szCs w:val="26"/>
            <w:rPrChange w:id="221" w:author="Hoang" w:date="2022-04-29T12:21:00Z">
              <w:rPr/>
            </w:rPrChange>
          </w:rPr>
          <w:t xml:space="preserve"> </w:t>
        </w:r>
        <w:proofErr w:type="spellStart"/>
        <w:r w:rsidRPr="006B77D2">
          <w:rPr>
            <w:rFonts w:ascii="Times New Roman" w:hAnsi="Times New Roman" w:cs="Times New Roman"/>
            <w:sz w:val="26"/>
            <w:szCs w:val="26"/>
            <w:rPrChange w:id="222" w:author="Hoang" w:date="2022-04-29T12:21:00Z">
              <w:rPr/>
            </w:rPrChange>
          </w:rPr>
          <w:t>vụ</w:t>
        </w:r>
        <w:proofErr w:type="spellEnd"/>
        <w:r w:rsidRPr="006B77D2">
          <w:rPr>
            <w:rFonts w:ascii="Times New Roman" w:hAnsi="Times New Roman" w:cs="Times New Roman"/>
            <w:sz w:val="26"/>
            <w:szCs w:val="26"/>
            <w:rPrChange w:id="223" w:author="Hoang" w:date="2022-04-29T12:21:00Z">
              <w:rPr/>
            </w:rPrChange>
          </w:rPr>
          <w:t xml:space="preserve"> </w:t>
        </w:r>
        <w:proofErr w:type="spellStart"/>
        <w:r w:rsidRPr="006B77D2">
          <w:rPr>
            <w:rFonts w:ascii="Times New Roman" w:hAnsi="Times New Roman" w:cs="Times New Roman"/>
            <w:sz w:val="26"/>
            <w:szCs w:val="26"/>
            <w:rPrChange w:id="224" w:author="Hoang" w:date="2022-04-29T12:21:00Z">
              <w:rPr/>
            </w:rPrChange>
          </w:rPr>
          <w:t>rộng</w:t>
        </w:r>
        <w:proofErr w:type="spellEnd"/>
        <w:r w:rsidRPr="006B77D2">
          <w:rPr>
            <w:rFonts w:ascii="Times New Roman" w:hAnsi="Times New Roman" w:cs="Times New Roman"/>
            <w:sz w:val="26"/>
            <w:szCs w:val="26"/>
            <w:rPrChange w:id="225" w:author="Hoang" w:date="2022-04-29T12:21:00Z">
              <w:rPr/>
            </w:rPrChange>
          </w:rPr>
          <w:t xml:space="preserve"> </w:t>
        </w:r>
        <w:proofErr w:type="spellStart"/>
        <w:r w:rsidRPr="006B77D2">
          <w:rPr>
            <w:rFonts w:ascii="Times New Roman" w:hAnsi="Times New Roman" w:cs="Times New Roman"/>
            <w:sz w:val="26"/>
            <w:szCs w:val="26"/>
            <w:rPrChange w:id="226" w:author="Hoang" w:date="2022-04-29T12:21:00Z">
              <w:rPr/>
            </w:rPrChange>
          </w:rPr>
          <w:t>rãi</w:t>
        </w:r>
        <w:proofErr w:type="spellEnd"/>
        <w:r w:rsidRPr="006B77D2">
          <w:rPr>
            <w:rFonts w:ascii="Times New Roman" w:hAnsi="Times New Roman" w:cs="Times New Roman"/>
            <w:sz w:val="26"/>
            <w:szCs w:val="26"/>
            <w:rPrChange w:id="227" w:author="Hoang" w:date="2022-04-29T12:21:00Z">
              <w:rPr/>
            </w:rPrChange>
          </w:rPr>
          <w:t xml:space="preserve">, </w:t>
        </w:r>
        <w:proofErr w:type="spellStart"/>
        <w:r w:rsidRPr="006B77D2">
          <w:rPr>
            <w:rFonts w:ascii="Times New Roman" w:hAnsi="Times New Roman" w:cs="Times New Roman"/>
            <w:sz w:val="26"/>
            <w:szCs w:val="26"/>
            <w:rPrChange w:id="228" w:author="Hoang" w:date="2022-04-29T12:21:00Z">
              <w:rPr/>
            </w:rPrChange>
          </w:rPr>
          <w:t>hình</w:t>
        </w:r>
        <w:proofErr w:type="spellEnd"/>
        <w:r w:rsidRPr="006B77D2">
          <w:rPr>
            <w:rFonts w:ascii="Times New Roman" w:hAnsi="Times New Roman" w:cs="Times New Roman"/>
            <w:sz w:val="26"/>
            <w:szCs w:val="26"/>
            <w:rPrChange w:id="229" w:author="Hoang" w:date="2022-04-29T12:21:00Z">
              <w:rPr/>
            </w:rPrChange>
          </w:rPr>
          <w:t xml:space="preserve"> </w:t>
        </w:r>
        <w:proofErr w:type="spellStart"/>
        <w:r w:rsidRPr="006B77D2">
          <w:rPr>
            <w:rFonts w:ascii="Times New Roman" w:hAnsi="Times New Roman" w:cs="Times New Roman"/>
            <w:sz w:val="26"/>
            <w:szCs w:val="26"/>
            <w:rPrChange w:id="230" w:author="Hoang" w:date="2022-04-29T12:21:00Z">
              <w:rPr/>
            </w:rPrChange>
          </w:rPr>
          <w:t>thức</w:t>
        </w:r>
        <w:proofErr w:type="spellEnd"/>
        <w:r w:rsidRPr="006B77D2">
          <w:rPr>
            <w:rFonts w:ascii="Times New Roman" w:hAnsi="Times New Roman" w:cs="Times New Roman"/>
            <w:sz w:val="26"/>
            <w:szCs w:val="26"/>
            <w:rPrChange w:id="231" w:author="Hoang" w:date="2022-04-29T12:21:00Z">
              <w:rPr/>
            </w:rPrChange>
          </w:rPr>
          <w:t xml:space="preserve"> </w:t>
        </w:r>
        <w:proofErr w:type="spellStart"/>
        <w:r w:rsidRPr="006B77D2">
          <w:rPr>
            <w:rFonts w:ascii="Times New Roman" w:hAnsi="Times New Roman" w:cs="Times New Roman"/>
            <w:sz w:val="26"/>
            <w:szCs w:val="26"/>
            <w:rPrChange w:id="232" w:author="Hoang" w:date="2022-04-29T12:21:00Z">
              <w:rPr/>
            </w:rPrChange>
          </w:rPr>
          <w:t>quảng</w:t>
        </w:r>
        <w:proofErr w:type="spellEnd"/>
        <w:r w:rsidRPr="006B77D2">
          <w:rPr>
            <w:rFonts w:ascii="Times New Roman" w:hAnsi="Times New Roman" w:cs="Times New Roman"/>
            <w:sz w:val="26"/>
            <w:szCs w:val="26"/>
            <w:rPrChange w:id="233" w:author="Hoang" w:date="2022-04-29T12:21:00Z">
              <w:rPr/>
            </w:rPrChange>
          </w:rPr>
          <w:t xml:space="preserve"> </w:t>
        </w:r>
        <w:proofErr w:type="spellStart"/>
        <w:r w:rsidRPr="006B77D2">
          <w:rPr>
            <w:rFonts w:ascii="Times New Roman" w:hAnsi="Times New Roman" w:cs="Times New Roman"/>
            <w:sz w:val="26"/>
            <w:szCs w:val="26"/>
            <w:rPrChange w:id="234" w:author="Hoang" w:date="2022-04-29T12:21:00Z">
              <w:rPr/>
            </w:rPrChange>
          </w:rPr>
          <w:t>cáo</w:t>
        </w:r>
        <w:proofErr w:type="spellEnd"/>
        <w:r w:rsidRPr="006B77D2">
          <w:rPr>
            <w:rFonts w:ascii="Times New Roman" w:hAnsi="Times New Roman" w:cs="Times New Roman"/>
            <w:sz w:val="26"/>
            <w:szCs w:val="26"/>
            <w:rPrChange w:id="235" w:author="Hoang" w:date="2022-04-29T12:21:00Z">
              <w:rPr/>
            </w:rPrChange>
          </w:rPr>
          <w:t xml:space="preserve"> </w:t>
        </w:r>
        <w:proofErr w:type="spellStart"/>
        <w:r w:rsidRPr="006B77D2">
          <w:rPr>
            <w:rFonts w:ascii="Times New Roman" w:hAnsi="Times New Roman" w:cs="Times New Roman"/>
            <w:sz w:val="26"/>
            <w:szCs w:val="26"/>
            <w:rPrChange w:id="236" w:author="Hoang" w:date="2022-04-29T12:21:00Z">
              <w:rPr/>
            </w:rPrChange>
          </w:rPr>
          <w:t>đơn</w:t>
        </w:r>
        <w:proofErr w:type="spellEnd"/>
        <w:r w:rsidRPr="006B77D2">
          <w:rPr>
            <w:rFonts w:ascii="Times New Roman" w:hAnsi="Times New Roman" w:cs="Times New Roman"/>
            <w:sz w:val="26"/>
            <w:szCs w:val="26"/>
            <w:rPrChange w:id="237" w:author="Hoang" w:date="2022-04-29T12:21:00Z">
              <w:rPr/>
            </w:rPrChange>
          </w:rPr>
          <w:t xml:space="preserve"> </w:t>
        </w:r>
        <w:proofErr w:type="spellStart"/>
        <w:r w:rsidRPr="006B77D2">
          <w:rPr>
            <w:rFonts w:ascii="Times New Roman" w:hAnsi="Times New Roman" w:cs="Times New Roman"/>
            <w:sz w:val="26"/>
            <w:szCs w:val="26"/>
            <w:rPrChange w:id="238" w:author="Hoang" w:date="2022-04-29T12:21:00Z">
              <w:rPr/>
            </w:rPrChange>
          </w:rPr>
          <w:t>giản</w:t>
        </w:r>
        <w:proofErr w:type="spellEnd"/>
        <w:r w:rsidRPr="006B77D2">
          <w:rPr>
            <w:rFonts w:ascii="Times New Roman" w:hAnsi="Times New Roman" w:cs="Times New Roman"/>
            <w:sz w:val="26"/>
            <w:szCs w:val="26"/>
            <w:rPrChange w:id="239" w:author="Hoang" w:date="2022-04-29T12:21:00Z">
              <w:rPr/>
            </w:rPrChange>
          </w:rPr>
          <w:t xml:space="preserve">, </w:t>
        </w:r>
        <w:proofErr w:type="spellStart"/>
        <w:r w:rsidRPr="006B77D2">
          <w:rPr>
            <w:rFonts w:ascii="Times New Roman" w:hAnsi="Times New Roman" w:cs="Times New Roman"/>
            <w:sz w:val="26"/>
            <w:szCs w:val="26"/>
            <w:rPrChange w:id="240" w:author="Hoang" w:date="2022-04-29T12:21:00Z">
              <w:rPr/>
            </w:rPrChange>
          </w:rPr>
          <w:t>tiện</w:t>
        </w:r>
        <w:proofErr w:type="spellEnd"/>
        <w:r w:rsidRPr="006B77D2">
          <w:rPr>
            <w:rFonts w:ascii="Times New Roman" w:hAnsi="Times New Roman" w:cs="Times New Roman"/>
            <w:sz w:val="26"/>
            <w:szCs w:val="26"/>
            <w:rPrChange w:id="241" w:author="Hoang" w:date="2022-04-29T12:21:00Z">
              <w:rPr/>
            </w:rPrChange>
          </w:rPr>
          <w:t xml:space="preserve"> </w:t>
        </w:r>
        <w:proofErr w:type="spellStart"/>
        <w:r w:rsidRPr="006B77D2">
          <w:rPr>
            <w:rFonts w:ascii="Times New Roman" w:hAnsi="Times New Roman" w:cs="Times New Roman"/>
            <w:sz w:val="26"/>
            <w:szCs w:val="26"/>
            <w:rPrChange w:id="242" w:author="Hoang" w:date="2022-04-29T12:21:00Z">
              <w:rPr/>
            </w:rPrChange>
          </w:rPr>
          <w:t>sử</w:t>
        </w:r>
        <w:proofErr w:type="spellEnd"/>
        <w:r w:rsidRPr="006B77D2">
          <w:rPr>
            <w:rFonts w:ascii="Times New Roman" w:hAnsi="Times New Roman" w:cs="Times New Roman"/>
            <w:sz w:val="26"/>
            <w:szCs w:val="26"/>
            <w:rPrChange w:id="243" w:author="Hoang" w:date="2022-04-29T12:21:00Z">
              <w:rPr/>
            </w:rPrChange>
          </w:rPr>
          <w:t xml:space="preserve"> </w:t>
        </w:r>
        <w:proofErr w:type="spellStart"/>
        <w:r w:rsidRPr="006B77D2">
          <w:rPr>
            <w:rFonts w:ascii="Times New Roman" w:hAnsi="Times New Roman" w:cs="Times New Roman"/>
            <w:sz w:val="26"/>
            <w:szCs w:val="26"/>
            <w:rPrChange w:id="244" w:author="Hoang" w:date="2022-04-29T12:21:00Z">
              <w:rPr/>
            </w:rPrChange>
          </w:rPr>
          <w:t>dụng</w:t>
        </w:r>
        <w:proofErr w:type="spellEnd"/>
        <w:r w:rsidRPr="006B77D2">
          <w:rPr>
            <w:rFonts w:ascii="Times New Roman" w:hAnsi="Times New Roman" w:cs="Times New Roman"/>
            <w:sz w:val="26"/>
            <w:szCs w:val="26"/>
            <w:rPrChange w:id="245" w:author="Hoang" w:date="2022-04-29T12:21:00Z">
              <w:rPr/>
            </w:rPrChange>
          </w:rPr>
          <w:t xml:space="preserve">, </w:t>
        </w:r>
        <w:proofErr w:type="spellStart"/>
        <w:r w:rsidRPr="006B77D2">
          <w:rPr>
            <w:rFonts w:ascii="Times New Roman" w:hAnsi="Times New Roman" w:cs="Times New Roman"/>
            <w:sz w:val="26"/>
            <w:szCs w:val="26"/>
            <w:rPrChange w:id="246" w:author="Hoang" w:date="2022-04-29T12:21:00Z">
              <w:rPr/>
            </w:rPrChange>
          </w:rPr>
          <w:t>dễ</w:t>
        </w:r>
        <w:proofErr w:type="spellEnd"/>
        <w:r w:rsidRPr="006B77D2">
          <w:rPr>
            <w:rFonts w:ascii="Times New Roman" w:hAnsi="Times New Roman" w:cs="Times New Roman"/>
            <w:sz w:val="26"/>
            <w:szCs w:val="26"/>
            <w:rPrChange w:id="247" w:author="Hoang" w:date="2022-04-29T12:21:00Z">
              <w:rPr/>
            </w:rPrChange>
          </w:rPr>
          <w:t xml:space="preserve"> </w:t>
        </w:r>
        <w:proofErr w:type="spellStart"/>
        <w:r w:rsidRPr="006B77D2">
          <w:rPr>
            <w:rFonts w:ascii="Times New Roman" w:hAnsi="Times New Roman" w:cs="Times New Roman"/>
            <w:sz w:val="26"/>
            <w:szCs w:val="26"/>
            <w:rPrChange w:id="248" w:author="Hoang" w:date="2022-04-29T12:21:00Z">
              <w:rPr/>
            </w:rPrChange>
          </w:rPr>
          <w:t>dàng</w:t>
        </w:r>
        <w:proofErr w:type="spellEnd"/>
        <w:r w:rsidRPr="006B77D2">
          <w:rPr>
            <w:rFonts w:ascii="Times New Roman" w:hAnsi="Times New Roman" w:cs="Times New Roman"/>
            <w:sz w:val="26"/>
            <w:szCs w:val="26"/>
            <w:rPrChange w:id="249" w:author="Hoang" w:date="2022-04-29T12:21:00Z">
              <w:rPr/>
            </w:rPrChange>
          </w:rPr>
          <w:t xml:space="preserve"> </w:t>
        </w:r>
        <w:proofErr w:type="spellStart"/>
        <w:r w:rsidRPr="006B77D2">
          <w:rPr>
            <w:rFonts w:ascii="Times New Roman" w:hAnsi="Times New Roman" w:cs="Times New Roman"/>
            <w:sz w:val="26"/>
            <w:szCs w:val="26"/>
            <w:rPrChange w:id="250" w:author="Hoang" w:date="2022-04-29T12:21:00Z">
              <w:rPr/>
            </w:rPrChange>
          </w:rPr>
          <w:t>cập</w:t>
        </w:r>
        <w:proofErr w:type="spellEnd"/>
        <w:r w:rsidRPr="006B77D2">
          <w:rPr>
            <w:rFonts w:ascii="Times New Roman" w:hAnsi="Times New Roman" w:cs="Times New Roman"/>
            <w:sz w:val="26"/>
            <w:szCs w:val="26"/>
            <w:rPrChange w:id="251" w:author="Hoang" w:date="2022-04-29T12:21:00Z">
              <w:rPr/>
            </w:rPrChange>
          </w:rPr>
          <w:t xml:space="preserve"> </w:t>
        </w:r>
        <w:proofErr w:type="spellStart"/>
        <w:r w:rsidRPr="006B77D2">
          <w:rPr>
            <w:rFonts w:ascii="Times New Roman" w:hAnsi="Times New Roman" w:cs="Times New Roman"/>
            <w:sz w:val="26"/>
            <w:szCs w:val="26"/>
            <w:rPrChange w:id="252" w:author="Hoang" w:date="2022-04-29T12:21:00Z">
              <w:rPr/>
            </w:rPrChange>
          </w:rPr>
          <w:t>nhật</w:t>
        </w:r>
        <w:proofErr w:type="spellEnd"/>
        <w:r w:rsidRPr="006B77D2">
          <w:rPr>
            <w:rFonts w:ascii="Times New Roman" w:hAnsi="Times New Roman" w:cs="Times New Roman"/>
            <w:sz w:val="26"/>
            <w:szCs w:val="26"/>
            <w:rPrChange w:id="253" w:author="Hoang" w:date="2022-04-29T12:21:00Z">
              <w:rPr/>
            </w:rPrChange>
          </w:rPr>
          <w:t xml:space="preserve"> </w:t>
        </w:r>
        <w:proofErr w:type="spellStart"/>
        <w:r w:rsidRPr="006B77D2">
          <w:rPr>
            <w:rFonts w:ascii="Times New Roman" w:hAnsi="Times New Roman" w:cs="Times New Roman"/>
            <w:sz w:val="26"/>
            <w:szCs w:val="26"/>
            <w:rPrChange w:id="254" w:author="Hoang" w:date="2022-04-29T12:21:00Z">
              <w:rPr/>
            </w:rPrChange>
          </w:rPr>
          <w:t>thông</w:t>
        </w:r>
        <w:proofErr w:type="spellEnd"/>
        <w:r w:rsidRPr="006B77D2">
          <w:rPr>
            <w:rFonts w:ascii="Times New Roman" w:hAnsi="Times New Roman" w:cs="Times New Roman"/>
            <w:sz w:val="26"/>
            <w:szCs w:val="26"/>
            <w:rPrChange w:id="255" w:author="Hoang" w:date="2022-04-29T12:21:00Z">
              <w:rPr/>
            </w:rPrChange>
          </w:rPr>
          <w:t xml:space="preserve"> tin </w:t>
        </w:r>
        <w:proofErr w:type="spellStart"/>
        <w:r w:rsidRPr="006B77D2">
          <w:rPr>
            <w:rFonts w:ascii="Times New Roman" w:hAnsi="Times New Roman" w:cs="Times New Roman"/>
            <w:sz w:val="26"/>
            <w:szCs w:val="26"/>
            <w:rPrChange w:id="256" w:author="Hoang" w:date="2022-04-29T12:21:00Z">
              <w:rPr/>
            </w:rPrChange>
          </w:rPr>
          <w:t>và</w:t>
        </w:r>
        <w:proofErr w:type="spellEnd"/>
        <w:r w:rsidRPr="006B77D2">
          <w:rPr>
            <w:rFonts w:ascii="Times New Roman" w:hAnsi="Times New Roman" w:cs="Times New Roman"/>
            <w:sz w:val="26"/>
            <w:szCs w:val="26"/>
            <w:rPrChange w:id="257" w:author="Hoang" w:date="2022-04-29T12:21:00Z">
              <w:rPr/>
            </w:rPrChange>
          </w:rPr>
          <w:t xml:space="preserve"> </w:t>
        </w:r>
        <w:proofErr w:type="spellStart"/>
        <w:r w:rsidRPr="006B77D2">
          <w:rPr>
            <w:rFonts w:ascii="Times New Roman" w:hAnsi="Times New Roman" w:cs="Times New Roman"/>
            <w:sz w:val="26"/>
            <w:szCs w:val="26"/>
            <w:rPrChange w:id="258" w:author="Hoang" w:date="2022-04-29T12:21:00Z">
              <w:rPr/>
            </w:rPrChange>
          </w:rPr>
          <w:t>có</w:t>
        </w:r>
        <w:proofErr w:type="spellEnd"/>
        <w:r w:rsidRPr="006B77D2">
          <w:rPr>
            <w:rFonts w:ascii="Times New Roman" w:hAnsi="Times New Roman" w:cs="Times New Roman"/>
            <w:sz w:val="26"/>
            <w:szCs w:val="26"/>
            <w:rPrChange w:id="259" w:author="Hoang" w:date="2022-04-29T12:21:00Z">
              <w:rPr/>
            </w:rPrChange>
          </w:rPr>
          <w:t xml:space="preserve"> </w:t>
        </w:r>
        <w:proofErr w:type="spellStart"/>
        <w:r w:rsidRPr="006B77D2">
          <w:rPr>
            <w:rFonts w:ascii="Times New Roman" w:hAnsi="Times New Roman" w:cs="Times New Roman"/>
            <w:sz w:val="26"/>
            <w:szCs w:val="26"/>
            <w:rPrChange w:id="260" w:author="Hoang" w:date="2022-04-29T12:21:00Z">
              <w:rPr/>
            </w:rPrChange>
          </w:rPr>
          <w:t>thể</w:t>
        </w:r>
        <w:proofErr w:type="spellEnd"/>
        <w:r w:rsidRPr="006B77D2">
          <w:rPr>
            <w:rFonts w:ascii="Times New Roman" w:hAnsi="Times New Roman" w:cs="Times New Roman"/>
            <w:sz w:val="26"/>
            <w:szCs w:val="26"/>
            <w:rPrChange w:id="261" w:author="Hoang" w:date="2022-04-29T12:21:00Z">
              <w:rPr/>
            </w:rPrChange>
          </w:rPr>
          <w:t xml:space="preserve"> </w:t>
        </w:r>
        <w:proofErr w:type="spellStart"/>
        <w:r w:rsidRPr="006B77D2">
          <w:rPr>
            <w:rFonts w:ascii="Times New Roman" w:hAnsi="Times New Roman" w:cs="Times New Roman"/>
            <w:sz w:val="26"/>
            <w:szCs w:val="26"/>
            <w:rPrChange w:id="262" w:author="Hoang" w:date="2022-04-29T12:21:00Z">
              <w:rPr/>
            </w:rPrChange>
          </w:rPr>
          <w:t>đáp</w:t>
        </w:r>
        <w:proofErr w:type="spellEnd"/>
        <w:r w:rsidRPr="006B77D2">
          <w:rPr>
            <w:rFonts w:ascii="Times New Roman" w:hAnsi="Times New Roman" w:cs="Times New Roman"/>
            <w:sz w:val="26"/>
            <w:szCs w:val="26"/>
            <w:rPrChange w:id="263" w:author="Hoang" w:date="2022-04-29T12:21:00Z">
              <w:rPr/>
            </w:rPrChange>
          </w:rPr>
          <w:t xml:space="preserve"> </w:t>
        </w:r>
        <w:proofErr w:type="spellStart"/>
        <w:r w:rsidRPr="006B77D2">
          <w:rPr>
            <w:rFonts w:ascii="Times New Roman" w:hAnsi="Times New Roman" w:cs="Times New Roman"/>
            <w:sz w:val="26"/>
            <w:szCs w:val="26"/>
            <w:rPrChange w:id="264" w:author="Hoang" w:date="2022-04-29T12:21:00Z">
              <w:rPr/>
            </w:rPrChange>
          </w:rPr>
          <w:t>ứng</w:t>
        </w:r>
        <w:proofErr w:type="spellEnd"/>
        <w:r w:rsidRPr="006B77D2">
          <w:rPr>
            <w:rFonts w:ascii="Times New Roman" w:hAnsi="Times New Roman" w:cs="Times New Roman"/>
            <w:sz w:val="26"/>
            <w:szCs w:val="26"/>
            <w:rPrChange w:id="265" w:author="Hoang" w:date="2022-04-29T12:21:00Z">
              <w:rPr/>
            </w:rPrChange>
          </w:rPr>
          <w:t xml:space="preserve"> </w:t>
        </w:r>
        <w:proofErr w:type="spellStart"/>
        <w:r w:rsidRPr="006B77D2">
          <w:rPr>
            <w:rFonts w:ascii="Times New Roman" w:hAnsi="Times New Roman" w:cs="Times New Roman"/>
            <w:sz w:val="26"/>
            <w:szCs w:val="26"/>
            <w:rPrChange w:id="266" w:author="Hoang" w:date="2022-04-29T12:21:00Z">
              <w:rPr/>
            </w:rPrChange>
          </w:rPr>
          <w:t>nhu</w:t>
        </w:r>
        <w:proofErr w:type="spellEnd"/>
        <w:r w:rsidRPr="006B77D2">
          <w:rPr>
            <w:rFonts w:ascii="Times New Roman" w:hAnsi="Times New Roman" w:cs="Times New Roman"/>
            <w:sz w:val="26"/>
            <w:szCs w:val="26"/>
            <w:rPrChange w:id="267" w:author="Hoang" w:date="2022-04-29T12:21:00Z">
              <w:rPr/>
            </w:rPrChange>
          </w:rPr>
          <w:t xml:space="preserve"> </w:t>
        </w:r>
        <w:proofErr w:type="spellStart"/>
        <w:r w:rsidRPr="006B77D2">
          <w:rPr>
            <w:rFonts w:ascii="Times New Roman" w:hAnsi="Times New Roman" w:cs="Times New Roman"/>
            <w:sz w:val="26"/>
            <w:szCs w:val="26"/>
            <w:rPrChange w:id="268" w:author="Hoang" w:date="2022-04-29T12:21:00Z">
              <w:rPr/>
            </w:rPrChange>
          </w:rPr>
          <w:t>cầu</w:t>
        </w:r>
        <w:proofErr w:type="spellEnd"/>
        <w:r w:rsidRPr="006B77D2">
          <w:rPr>
            <w:rFonts w:ascii="Times New Roman" w:hAnsi="Times New Roman" w:cs="Times New Roman"/>
            <w:sz w:val="26"/>
            <w:szCs w:val="26"/>
            <w:rPrChange w:id="269" w:author="Hoang" w:date="2022-04-29T12:21:00Z">
              <w:rPr/>
            </w:rPrChange>
          </w:rPr>
          <w:t xml:space="preserve"> </w:t>
        </w:r>
        <w:proofErr w:type="spellStart"/>
        <w:r w:rsidRPr="006B77D2">
          <w:rPr>
            <w:rFonts w:ascii="Times New Roman" w:hAnsi="Times New Roman" w:cs="Times New Roman"/>
            <w:sz w:val="26"/>
            <w:szCs w:val="26"/>
            <w:rPrChange w:id="270" w:author="Hoang" w:date="2022-04-29T12:21:00Z">
              <w:rPr/>
            </w:rPrChange>
          </w:rPr>
          <w:t>mua</w:t>
        </w:r>
        <w:proofErr w:type="spellEnd"/>
        <w:r w:rsidRPr="006B77D2">
          <w:rPr>
            <w:rFonts w:ascii="Times New Roman" w:hAnsi="Times New Roman" w:cs="Times New Roman"/>
            <w:sz w:val="26"/>
            <w:szCs w:val="26"/>
            <w:rPrChange w:id="271" w:author="Hoang" w:date="2022-04-29T12:21:00Z">
              <w:rPr/>
            </w:rPrChange>
          </w:rPr>
          <w:t xml:space="preserve"> </w:t>
        </w:r>
        <w:proofErr w:type="spellStart"/>
        <w:r w:rsidRPr="006B77D2">
          <w:rPr>
            <w:rFonts w:ascii="Times New Roman" w:hAnsi="Times New Roman" w:cs="Times New Roman"/>
            <w:sz w:val="26"/>
            <w:szCs w:val="26"/>
            <w:rPrChange w:id="272" w:author="Hoang" w:date="2022-04-29T12:21:00Z">
              <w:rPr/>
            </w:rPrChange>
          </w:rPr>
          <w:t>sắm</w:t>
        </w:r>
        <w:proofErr w:type="spellEnd"/>
        <w:r w:rsidRPr="006B77D2">
          <w:rPr>
            <w:rFonts w:ascii="Times New Roman" w:hAnsi="Times New Roman" w:cs="Times New Roman"/>
            <w:sz w:val="26"/>
            <w:szCs w:val="26"/>
            <w:rPrChange w:id="273" w:author="Hoang" w:date="2022-04-29T12:21:00Z">
              <w:rPr/>
            </w:rPrChange>
          </w:rPr>
          <w:t xml:space="preserve"> </w:t>
        </w:r>
        <w:proofErr w:type="spellStart"/>
        <w:r w:rsidRPr="006B77D2">
          <w:rPr>
            <w:rFonts w:ascii="Times New Roman" w:hAnsi="Times New Roman" w:cs="Times New Roman"/>
            <w:sz w:val="26"/>
            <w:szCs w:val="26"/>
            <w:rPrChange w:id="274" w:author="Hoang" w:date="2022-04-29T12:21:00Z">
              <w:rPr/>
            </w:rPrChange>
          </w:rPr>
          <w:t>của</w:t>
        </w:r>
        <w:proofErr w:type="spellEnd"/>
        <w:r w:rsidRPr="006B77D2">
          <w:rPr>
            <w:rFonts w:ascii="Times New Roman" w:hAnsi="Times New Roman" w:cs="Times New Roman"/>
            <w:sz w:val="26"/>
            <w:szCs w:val="26"/>
            <w:rPrChange w:id="275" w:author="Hoang" w:date="2022-04-29T12:21:00Z">
              <w:rPr/>
            </w:rPrChange>
          </w:rPr>
          <w:t xml:space="preserve"> </w:t>
        </w:r>
        <w:proofErr w:type="spellStart"/>
        <w:r w:rsidRPr="006B77D2">
          <w:rPr>
            <w:rFonts w:ascii="Times New Roman" w:hAnsi="Times New Roman" w:cs="Times New Roman"/>
            <w:sz w:val="26"/>
            <w:szCs w:val="26"/>
            <w:rPrChange w:id="276" w:author="Hoang" w:date="2022-04-29T12:21:00Z">
              <w:rPr/>
            </w:rPrChange>
          </w:rPr>
          <w:t>khách</w:t>
        </w:r>
        <w:proofErr w:type="spellEnd"/>
        <w:r w:rsidRPr="006B77D2">
          <w:rPr>
            <w:rFonts w:ascii="Times New Roman" w:hAnsi="Times New Roman" w:cs="Times New Roman"/>
            <w:sz w:val="26"/>
            <w:szCs w:val="26"/>
            <w:rPrChange w:id="277" w:author="Hoang" w:date="2022-04-29T12:21:00Z">
              <w:rPr/>
            </w:rPrChange>
          </w:rPr>
          <w:t xml:space="preserve"> </w:t>
        </w:r>
        <w:proofErr w:type="spellStart"/>
        <w:r w:rsidRPr="006B77D2">
          <w:rPr>
            <w:rFonts w:ascii="Times New Roman" w:hAnsi="Times New Roman" w:cs="Times New Roman"/>
            <w:sz w:val="26"/>
            <w:szCs w:val="26"/>
            <w:rPrChange w:id="278" w:author="Hoang" w:date="2022-04-29T12:21:00Z">
              <w:rPr/>
            </w:rPrChange>
          </w:rPr>
          <w:t>hàng</w:t>
        </w:r>
        <w:proofErr w:type="spellEnd"/>
        <w:r w:rsidRPr="006B77D2">
          <w:rPr>
            <w:rFonts w:ascii="Times New Roman" w:hAnsi="Times New Roman" w:cs="Times New Roman"/>
            <w:sz w:val="26"/>
            <w:szCs w:val="26"/>
            <w:rPrChange w:id="279" w:author="Hoang" w:date="2022-04-29T12:21:00Z">
              <w:rPr/>
            </w:rPrChange>
          </w:rPr>
          <w:t xml:space="preserve"> </w:t>
        </w:r>
        <w:proofErr w:type="spellStart"/>
        <w:r w:rsidRPr="006B77D2">
          <w:rPr>
            <w:rFonts w:ascii="Times New Roman" w:hAnsi="Times New Roman" w:cs="Times New Roman"/>
            <w:sz w:val="26"/>
            <w:szCs w:val="26"/>
            <w:rPrChange w:id="280" w:author="Hoang" w:date="2022-04-29T12:21:00Z">
              <w:rPr/>
            </w:rPrChange>
          </w:rPr>
          <w:t>vào</w:t>
        </w:r>
        <w:proofErr w:type="spellEnd"/>
        <w:r w:rsidRPr="006B77D2">
          <w:rPr>
            <w:rFonts w:ascii="Times New Roman" w:hAnsi="Times New Roman" w:cs="Times New Roman"/>
            <w:sz w:val="26"/>
            <w:szCs w:val="26"/>
            <w:rPrChange w:id="281" w:author="Hoang" w:date="2022-04-29T12:21:00Z">
              <w:rPr/>
            </w:rPrChange>
          </w:rPr>
          <w:t xml:space="preserve"> </w:t>
        </w:r>
        <w:proofErr w:type="spellStart"/>
        <w:r w:rsidRPr="006B77D2">
          <w:rPr>
            <w:rFonts w:ascii="Times New Roman" w:hAnsi="Times New Roman" w:cs="Times New Roman"/>
            <w:sz w:val="26"/>
            <w:szCs w:val="26"/>
            <w:rPrChange w:id="282" w:author="Hoang" w:date="2022-04-29T12:21:00Z">
              <w:rPr/>
            </w:rPrChange>
          </w:rPr>
          <w:t>bất</w:t>
        </w:r>
        <w:proofErr w:type="spellEnd"/>
        <w:r w:rsidRPr="006B77D2">
          <w:rPr>
            <w:rFonts w:ascii="Times New Roman" w:hAnsi="Times New Roman" w:cs="Times New Roman"/>
            <w:sz w:val="26"/>
            <w:szCs w:val="26"/>
            <w:rPrChange w:id="283" w:author="Hoang" w:date="2022-04-29T12:21:00Z">
              <w:rPr/>
            </w:rPrChange>
          </w:rPr>
          <w:t xml:space="preserve"> </w:t>
        </w:r>
        <w:proofErr w:type="spellStart"/>
        <w:r w:rsidRPr="006B77D2">
          <w:rPr>
            <w:rFonts w:ascii="Times New Roman" w:hAnsi="Times New Roman" w:cs="Times New Roman"/>
            <w:sz w:val="26"/>
            <w:szCs w:val="26"/>
            <w:rPrChange w:id="284" w:author="Hoang" w:date="2022-04-29T12:21:00Z">
              <w:rPr/>
            </w:rPrChange>
          </w:rPr>
          <w:t>cứ</w:t>
        </w:r>
        <w:proofErr w:type="spellEnd"/>
        <w:r w:rsidRPr="006B77D2">
          <w:rPr>
            <w:rFonts w:ascii="Times New Roman" w:hAnsi="Times New Roman" w:cs="Times New Roman"/>
            <w:sz w:val="26"/>
            <w:szCs w:val="26"/>
            <w:rPrChange w:id="285" w:author="Hoang" w:date="2022-04-29T12:21:00Z">
              <w:rPr/>
            </w:rPrChange>
          </w:rPr>
          <w:t xml:space="preserve"> </w:t>
        </w:r>
        <w:proofErr w:type="spellStart"/>
        <w:r w:rsidRPr="006B77D2">
          <w:rPr>
            <w:rFonts w:ascii="Times New Roman" w:hAnsi="Times New Roman" w:cs="Times New Roman"/>
            <w:sz w:val="26"/>
            <w:szCs w:val="26"/>
            <w:rPrChange w:id="286" w:author="Hoang" w:date="2022-04-29T12:21:00Z">
              <w:rPr/>
            </w:rPrChange>
          </w:rPr>
          <w:t>thời</w:t>
        </w:r>
        <w:proofErr w:type="spellEnd"/>
        <w:r w:rsidRPr="006B77D2">
          <w:rPr>
            <w:rFonts w:ascii="Times New Roman" w:hAnsi="Times New Roman" w:cs="Times New Roman"/>
            <w:sz w:val="26"/>
            <w:szCs w:val="26"/>
            <w:rPrChange w:id="287" w:author="Hoang" w:date="2022-04-29T12:21:00Z">
              <w:rPr/>
            </w:rPrChange>
          </w:rPr>
          <w:t xml:space="preserve"> </w:t>
        </w:r>
        <w:proofErr w:type="spellStart"/>
        <w:r w:rsidRPr="006B77D2">
          <w:rPr>
            <w:rFonts w:ascii="Times New Roman" w:hAnsi="Times New Roman" w:cs="Times New Roman"/>
            <w:sz w:val="26"/>
            <w:szCs w:val="26"/>
            <w:rPrChange w:id="288" w:author="Hoang" w:date="2022-04-29T12:21:00Z">
              <w:rPr/>
            </w:rPrChange>
          </w:rPr>
          <w:t>gian</w:t>
        </w:r>
        <w:proofErr w:type="spellEnd"/>
        <w:r w:rsidRPr="006B77D2">
          <w:rPr>
            <w:rFonts w:ascii="Times New Roman" w:hAnsi="Times New Roman" w:cs="Times New Roman"/>
            <w:sz w:val="26"/>
            <w:szCs w:val="26"/>
            <w:rPrChange w:id="289" w:author="Hoang" w:date="2022-04-29T12:21:00Z">
              <w:rPr/>
            </w:rPrChange>
          </w:rPr>
          <w:t xml:space="preserve"> </w:t>
        </w:r>
        <w:proofErr w:type="spellStart"/>
        <w:r w:rsidRPr="006B77D2">
          <w:rPr>
            <w:rFonts w:ascii="Times New Roman" w:hAnsi="Times New Roman" w:cs="Times New Roman"/>
            <w:sz w:val="26"/>
            <w:szCs w:val="26"/>
            <w:rPrChange w:id="290" w:author="Hoang" w:date="2022-04-29T12:21:00Z">
              <w:rPr/>
            </w:rPrChange>
          </w:rPr>
          <w:t>nào</w:t>
        </w:r>
        <w:proofErr w:type="spellEnd"/>
        <w:r w:rsidRPr="006B77D2">
          <w:rPr>
            <w:rFonts w:ascii="Times New Roman" w:hAnsi="Times New Roman" w:cs="Times New Roman"/>
            <w:sz w:val="26"/>
            <w:szCs w:val="26"/>
            <w:rPrChange w:id="291" w:author="Hoang" w:date="2022-04-29T12:21:00Z">
              <w:rPr/>
            </w:rPrChange>
          </w:rPr>
          <w:t xml:space="preserve">. Do </w:t>
        </w:r>
        <w:proofErr w:type="spellStart"/>
        <w:r w:rsidRPr="006B77D2">
          <w:rPr>
            <w:rFonts w:ascii="Times New Roman" w:hAnsi="Times New Roman" w:cs="Times New Roman"/>
            <w:sz w:val="26"/>
            <w:szCs w:val="26"/>
            <w:rPrChange w:id="292" w:author="Hoang" w:date="2022-04-29T12:21:00Z">
              <w:rPr/>
            </w:rPrChange>
          </w:rPr>
          <w:t>vậy</w:t>
        </w:r>
        <w:proofErr w:type="spellEnd"/>
        <w:r w:rsidRPr="006B77D2">
          <w:rPr>
            <w:rFonts w:ascii="Times New Roman" w:hAnsi="Times New Roman" w:cs="Times New Roman"/>
            <w:sz w:val="26"/>
            <w:szCs w:val="26"/>
            <w:rPrChange w:id="293" w:author="Hoang" w:date="2022-04-29T12:21:00Z">
              <w:rPr/>
            </w:rPrChange>
          </w:rPr>
          <w:t xml:space="preserve"> </w:t>
        </w:r>
        <w:proofErr w:type="spellStart"/>
        <w:r w:rsidRPr="006B77D2">
          <w:rPr>
            <w:rFonts w:ascii="Times New Roman" w:hAnsi="Times New Roman" w:cs="Times New Roman"/>
            <w:sz w:val="26"/>
            <w:szCs w:val="26"/>
            <w:rPrChange w:id="294" w:author="Hoang" w:date="2022-04-29T12:21:00Z">
              <w:rPr/>
            </w:rPrChange>
          </w:rPr>
          <w:t>việc</w:t>
        </w:r>
        <w:proofErr w:type="spellEnd"/>
        <w:r w:rsidRPr="006B77D2">
          <w:rPr>
            <w:rFonts w:ascii="Times New Roman" w:hAnsi="Times New Roman" w:cs="Times New Roman"/>
            <w:sz w:val="26"/>
            <w:szCs w:val="26"/>
            <w:rPrChange w:id="295" w:author="Hoang" w:date="2022-04-29T12:21:00Z">
              <w:rPr/>
            </w:rPrChange>
          </w:rPr>
          <w:t xml:space="preserve"> </w:t>
        </w:r>
        <w:proofErr w:type="spellStart"/>
        <w:r w:rsidRPr="006B77D2">
          <w:rPr>
            <w:rFonts w:ascii="Times New Roman" w:hAnsi="Times New Roman" w:cs="Times New Roman"/>
            <w:sz w:val="26"/>
            <w:szCs w:val="26"/>
            <w:rPrChange w:id="296" w:author="Hoang" w:date="2022-04-29T12:21:00Z">
              <w:rPr/>
            </w:rPrChange>
          </w:rPr>
          <w:t>xây</w:t>
        </w:r>
        <w:proofErr w:type="spellEnd"/>
        <w:r w:rsidRPr="006B77D2">
          <w:rPr>
            <w:rFonts w:ascii="Times New Roman" w:hAnsi="Times New Roman" w:cs="Times New Roman"/>
            <w:sz w:val="26"/>
            <w:szCs w:val="26"/>
            <w:rPrChange w:id="297" w:author="Hoang" w:date="2022-04-29T12:21:00Z">
              <w:rPr/>
            </w:rPrChange>
          </w:rPr>
          <w:t xml:space="preserve"> </w:t>
        </w:r>
        <w:proofErr w:type="spellStart"/>
        <w:r w:rsidRPr="006B77D2">
          <w:rPr>
            <w:rFonts w:ascii="Times New Roman" w:hAnsi="Times New Roman" w:cs="Times New Roman"/>
            <w:sz w:val="26"/>
            <w:szCs w:val="26"/>
            <w:rPrChange w:id="298" w:author="Hoang" w:date="2022-04-29T12:21:00Z">
              <w:rPr/>
            </w:rPrChange>
          </w:rPr>
          <w:t>dựng</w:t>
        </w:r>
        <w:proofErr w:type="spellEnd"/>
        <w:r w:rsidRPr="006B77D2">
          <w:rPr>
            <w:rFonts w:ascii="Times New Roman" w:hAnsi="Times New Roman" w:cs="Times New Roman"/>
            <w:sz w:val="26"/>
            <w:szCs w:val="26"/>
            <w:rPrChange w:id="299" w:author="Hoang" w:date="2022-04-29T12:21:00Z">
              <w:rPr/>
            </w:rPrChange>
          </w:rPr>
          <w:t xml:space="preserve"> </w:t>
        </w:r>
        <w:proofErr w:type="spellStart"/>
        <w:r w:rsidRPr="006B77D2">
          <w:rPr>
            <w:rFonts w:ascii="Times New Roman" w:hAnsi="Times New Roman" w:cs="Times New Roman"/>
            <w:sz w:val="26"/>
            <w:szCs w:val="26"/>
            <w:rPrChange w:id="300" w:author="Hoang" w:date="2022-04-29T12:21:00Z">
              <w:rPr/>
            </w:rPrChange>
          </w:rPr>
          <w:t>ứng</w:t>
        </w:r>
        <w:proofErr w:type="spellEnd"/>
        <w:r w:rsidRPr="006B77D2">
          <w:rPr>
            <w:rFonts w:ascii="Times New Roman" w:hAnsi="Times New Roman" w:cs="Times New Roman"/>
            <w:sz w:val="26"/>
            <w:szCs w:val="26"/>
            <w:rPrChange w:id="301" w:author="Hoang" w:date="2022-04-29T12:21:00Z">
              <w:rPr/>
            </w:rPrChange>
          </w:rPr>
          <w:t xml:space="preserve"> </w:t>
        </w:r>
        <w:proofErr w:type="spellStart"/>
        <w:r w:rsidRPr="006B77D2">
          <w:rPr>
            <w:rFonts w:ascii="Times New Roman" w:hAnsi="Times New Roman" w:cs="Times New Roman"/>
            <w:sz w:val="26"/>
            <w:szCs w:val="26"/>
            <w:rPrChange w:id="302" w:author="Hoang" w:date="2022-04-29T12:21:00Z">
              <w:rPr/>
            </w:rPrChange>
          </w:rPr>
          <w:t>dụng</w:t>
        </w:r>
        <w:proofErr w:type="spellEnd"/>
        <w:r w:rsidRPr="006B77D2">
          <w:rPr>
            <w:rFonts w:ascii="Times New Roman" w:hAnsi="Times New Roman" w:cs="Times New Roman"/>
            <w:sz w:val="26"/>
            <w:szCs w:val="26"/>
            <w:rPrChange w:id="303" w:author="Hoang" w:date="2022-04-29T12:21:00Z">
              <w:rPr/>
            </w:rPrChange>
          </w:rPr>
          <w:t xml:space="preserve"> </w:t>
        </w:r>
        <w:proofErr w:type="spellStart"/>
        <w:r w:rsidRPr="006B77D2">
          <w:rPr>
            <w:rFonts w:ascii="Times New Roman" w:hAnsi="Times New Roman" w:cs="Times New Roman"/>
            <w:sz w:val="26"/>
            <w:szCs w:val="26"/>
            <w:rPrChange w:id="304" w:author="Hoang" w:date="2022-04-29T12:21:00Z">
              <w:rPr/>
            </w:rPrChange>
          </w:rPr>
          <w:t>cho</w:t>
        </w:r>
        <w:proofErr w:type="spellEnd"/>
        <w:r w:rsidRPr="006B77D2">
          <w:rPr>
            <w:rFonts w:ascii="Times New Roman" w:hAnsi="Times New Roman" w:cs="Times New Roman"/>
            <w:sz w:val="26"/>
            <w:szCs w:val="26"/>
            <w:rPrChange w:id="305" w:author="Hoang" w:date="2022-04-29T12:21:00Z">
              <w:rPr/>
            </w:rPrChange>
          </w:rPr>
          <w:t xml:space="preserve"> </w:t>
        </w:r>
        <w:proofErr w:type="spellStart"/>
        <w:r w:rsidRPr="006B77D2">
          <w:rPr>
            <w:rFonts w:ascii="Times New Roman" w:hAnsi="Times New Roman" w:cs="Times New Roman"/>
            <w:sz w:val="26"/>
            <w:szCs w:val="26"/>
            <w:rPrChange w:id="306" w:author="Hoang" w:date="2022-04-29T12:21:00Z">
              <w:rPr/>
            </w:rPrChange>
          </w:rPr>
          <w:t>phép</w:t>
        </w:r>
        <w:proofErr w:type="spellEnd"/>
        <w:r w:rsidRPr="006B77D2">
          <w:rPr>
            <w:rFonts w:ascii="Times New Roman" w:hAnsi="Times New Roman" w:cs="Times New Roman"/>
            <w:sz w:val="26"/>
            <w:szCs w:val="26"/>
            <w:rPrChange w:id="307" w:author="Hoang" w:date="2022-04-29T12:21:00Z">
              <w:rPr/>
            </w:rPrChange>
          </w:rPr>
          <w:t xml:space="preserve"> </w:t>
        </w:r>
        <w:proofErr w:type="spellStart"/>
        <w:r w:rsidRPr="006B77D2">
          <w:rPr>
            <w:rFonts w:ascii="Times New Roman" w:hAnsi="Times New Roman" w:cs="Times New Roman"/>
            <w:sz w:val="26"/>
            <w:szCs w:val="26"/>
            <w:rPrChange w:id="308" w:author="Hoang" w:date="2022-04-29T12:21:00Z">
              <w:rPr/>
            </w:rPrChange>
          </w:rPr>
          <w:t>bán</w:t>
        </w:r>
        <w:proofErr w:type="spellEnd"/>
        <w:r w:rsidRPr="006B77D2">
          <w:rPr>
            <w:rFonts w:ascii="Times New Roman" w:hAnsi="Times New Roman" w:cs="Times New Roman"/>
            <w:sz w:val="26"/>
            <w:szCs w:val="26"/>
            <w:rPrChange w:id="309" w:author="Hoang" w:date="2022-04-29T12:21:00Z">
              <w:rPr/>
            </w:rPrChange>
          </w:rPr>
          <w:t xml:space="preserve"> </w:t>
        </w:r>
        <w:proofErr w:type="spellStart"/>
        <w:r w:rsidRPr="006B77D2">
          <w:rPr>
            <w:rFonts w:ascii="Times New Roman" w:hAnsi="Times New Roman" w:cs="Times New Roman"/>
            <w:sz w:val="26"/>
            <w:szCs w:val="26"/>
            <w:rPrChange w:id="310" w:author="Hoang" w:date="2022-04-29T12:21:00Z">
              <w:rPr/>
            </w:rPrChange>
          </w:rPr>
          <w:t>àng</w:t>
        </w:r>
        <w:proofErr w:type="spellEnd"/>
        <w:r w:rsidRPr="006B77D2">
          <w:rPr>
            <w:rFonts w:ascii="Times New Roman" w:hAnsi="Times New Roman" w:cs="Times New Roman"/>
            <w:sz w:val="26"/>
            <w:szCs w:val="26"/>
            <w:rPrChange w:id="311" w:author="Hoang" w:date="2022-04-29T12:21:00Z">
              <w:rPr/>
            </w:rPrChange>
          </w:rPr>
          <w:t xml:space="preserve"> </w:t>
        </w:r>
        <w:proofErr w:type="spellStart"/>
        <w:r w:rsidRPr="006B77D2">
          <w:rPr>
            <w:rFonts w:ascii="Times New Roman" w:hAnsi="Times New Roman" w:cs="Times New Roman"/>
            <w:sz w:val="26"/>
            <w:szCs w:val="26"/>
            <w:rPrChange w:id="312" w:author="Hoang" w:date="2022-04-29T12:21:00Z">
              <w:rPr/>
            </w:rPrChange>
          </w:rPr>
          <w:t>trực</w:t>
        </w:r>
        <w:proofErr w:type="spellEnd"/>
        <w:r w:rsidRPr="006B77D2">
          <w:rPr>
            <w:rFonts w:ascii="Times New Roman" w:hAnsi="Times New Roman" w:cs="Times New Roman"/>
            <w:sz w:val="26"/>
            <w:szCs w:val="26"/>
            <w:rPrChange w:id="313" w:author="Hoang" w:date="2022-04-29T12:21:00Z">
              <w:rPr/>
            </w:rPrChange>
          </w:rPr>
          <w:t xml:space="preserve"> </w:t>
        </w:r>
        <w:proofErr w:type="spellStart"/>
        <w:r w:rsidRPr="006B77D2">
          <w:rPr>
            <w:rFonts w:ascii="Times New Roman" w:hAnsi="Times New Roman" w:cs="Times New Roman"/>
            <w:sz w:val="26"/>
            <w:szCs w:val="26"/>
            <w:rPrChange w:id="314" w:author="Hoang" w:date="2022-04-29T12:21:00Z">
              <w:rPr/>
            </w:rPrChange>
          </w:rPr>
          <w:t>tuyến</w:t>
        </w:r>
        <w:proofErr w:type="spellEnd"/>
        <w:r w:rsidRPr="006B77D2">
          <w:rPr>
            <w:rFonts w:ascii="Times New Roman" w:hAnsi="Times New Roman" w:cs="Times New Roman"/>
            <w:sz w:val="26"/>
            <w:szCs w:val="26"/>
            <w:rPrChange w:id="315" w:author="Hoang" w:date="2022-04-29T12:21:00Z">
              <w:rPr/>
            </w:rPrChange>
          </w:rPr>
          <w:t xml:space="preserve"> </w:t>
        </w:r>
        <w:proofErr w:type="spellStart"/>
        <w:r w:rsidRPr="006B77D2">
          <w:rPr>
            <w:rFonts w:ascii="Times New Roman" w:hAnsi="Times New Roman" w:cs="Times New Roman"/>
            <w:sz w:val="26"/>
            <w:szCs w:val="26"/>
            <w:rPrChange w:id="316" w:author="Hoang" w:date="2022-04-29T12:21:00Z">
              <w:rPr/>
            </w:rPrChange>
          </w:rPr>
          <w:t>trên</w:t>
        </w:r>
        <w:proofErr w:type="spellEnd"/>
        <w:r w:rsidRPr="006B77D2">
          <w:rPr>
            <w:rFonts w:ascii="Times New Roman" w:hAnsi="Times New Roman" w:cs="Times New Roman"/>
            <w:sz w:val="26"/>
            <w:szCs w:val="26"/>
            <w:rPrChange w:id="317" w:author="Hoang" w:date="2022-04-29T12:21:00Z">
              <w:rPr/>
            </w:rPrChange>
          </w:rPr>
          <w:t xml:space="preserve"> </w:t>
        </w:r>
        <w:proofErr w:type="spellStart"/>
        <w:r w:rsidRPr="006B77D2">
          <w:rPr>
            <w:rFonts w:ascii="Times New Roman" w:hAnsi="Times New Roman" w:cs="Times New Roman"/>
            <w:sz w:val="26"/>
            <w:szCs w:val="26"/>
            <w:rPrChange w:id="318" w:author="Hoang" w:date="2022-04-29T12:21:00Z">
              <w:rPr/>
            </w:rPrChange>
          </w:rPr>
          <w:t>điện</w:t>
        </w:r>
        <w:proofErr w:type="spellEnd"/>
        <w:r w:rsidRPr="006B77D2">
          <w:rPr>
            <w:rFonts w:ascii="Times New Roman" w:hAnsi="Times New Roman" w:cs="Times New Roman"/>
            <w:sz w:val="26"/>
            <w:szCs w:val="26"/>
            <w:rPrChange w:id="319" w:author="Hoang" w:date="2022-04-29T12:21:00Z">
              <w:rPr/>
            </w:rPrChange>
          </w:rPr>
          <w:t xml:space="preserve"> </w:t>
        </w:r>
        <w:proofErr w:type="spellStart"/>
        <w:r w:rsidRPr="006B77D2">
          <w:rPr>
            <w:rFonts w:ascii="Times New Roman" w:hAnsi="Times New Roman" w:cs="Times New Roman"/>
            <w:sz w:val="26"/>
            <w:szCs w:val="26"/>
            <w:rPrChange w:id="320" w:author="Hoang" w:date="2022-04-29T12:21:00Z">
              <w:rPr/>
            </w:rPrChange>
          </w:rPr>
          <w:t>thoại</w:t>
        </w:r>
        <w:proofErr w:type="spellEnd"/>
        <w:r w:rsidRPr="006B77D2">
          <w:rPr>
            <w:rFonts w:ascii="Times New Roman" w:hAnsi="Times New Roman" w:cs="Times New Roman"/>
            <w:sz w:val="26"/>
            <w:szCs w:val="26"/>
            <w:rPrChange w:id="321" w:author="Hoang" w:date="2022-04-29T12:21:00Z">
              <w:rPr/>
            </w:rPrChange>
          </w:rPr>
          <w:t xml:space="preserve"> di </w:t>
        </w:r>
        <w:proofErr w:type="spellStart"/>
        <w:r w:rsidRPr="006B77D2">
          <w:rPr>
            <w:rFonts w:ascii="Times New Roman" w:hAnsi="Times New Roman" w:cs="Times New Roman"/>
            <w:sz w:val="26"/>
            <w:szCs w:val="26"/>
            <w:rPrChange w:id="322" w:author="Hoang" w:date="2022-04-29T12:21:00Z">
              <w:rPr/>
            </w:rPrChange>
          </w:rPr>
          <w:t>động</w:t>
        </w:r>
        <w:proofErr w:type="spellEnd"/>
        <w:r w:rsidRPr="006B77D2">
          <w:rPr>
            <w:rFonts w:ascii="Times New Roman" w:hAnsi="Times New Roman" w:cs="Times New Roman"/>
            <w:sz w:val="26"/>
            <w:szCs w:val="26"/>
            <w:rPrChange w:id="323" w:author="Hoang" w:date="2022-04-29T12:21:00Z">
              <w:rPr/>
            </w:rPrChange>
          </w:rPr>
          <w:t xml:space="preserve"> </w:t>
        </w:r>
        <w:proofErr w:type="spellStart"/>
        <w:r w:rsidRPr="006B77D2">
          <w:rPr>
            <w:rFonts w:ascii="Times New Roman" w:hAnsi="Times New Roman" w:cs="Times New Roman"/>
            <w:sz w:val="26"/>
            <w:szCs w:val="26"/>
            <w:rPrChange w:id="324" w:author="Hoang" w:date="2022-04-29T12:21:00Z">
              <w:rPr/>
            </w:rPrChange>
          </w:rPr>
          <w:t>sử</w:t>
        </w:r>
        <w:proofErr w:type="spellEnd"/>
        <w:r w:rsidRPr="006B77D2">
          <w:rPr>
            <w:rFonts w:ascii="Times New Roman" w:hAnsi="Times New Roman" w:cs="Times New Roman"/>
            <w:sz w:val="26"/>
            <w:szCs w:val="26"/>
            <w:rPrChange w:id="325" w:author="Hoang" w:date="2022-04-29T12:21:00Z">
              <w:rPr/>
            </w:rPrChange>
          </w:rPr>
          <w:t xml:space="preserve"> </w:t>
        </w:r>
        <w:proofErr w:type="spellStart"/>
        <w:r w:rsidRPr="006B77D2">
          <w:rPr>
            <w:rFonts w:ascii="Times New Roman" w:hAnsi="Times New Roman" w:cs="Times New Roman"/>
            <w:sz w:val="26"/>
            <w:szCs w:val="26"/>
            <w:rPrChange w:id="326" w:author="Hoang" w:date="2022-04-29T12:21:00Z">
              <w:rPr/>
            </w:rPrChange>
          </w:rPr>
          <w:t>dụng</w:t>
        </w:r>
        <w:proofErr w:type="spellEnd"/>
        <w:r w:rsidRPr="006B77D2">
          <w:rPr>
            <w:rFonts w:ascii="Times New Roman" w:hAnsi="Times New Roman" w:cs="Times New Roman"/>
            <w:sz w:val="26"/>
            <w:szCs w:val="26"/>
            <w:rPrChange w:id="327" w:author="Hoang" w:date="2022-04-29T12:21:00Z">
              <w:rPr/>
            </w:rPrChange>
          </w:rPr>
          <w:t xml:space="preserve"> </w:t>
        </w:r>
        <w:proofErr w:type="spellStart"/>
        <w:r w:rsidRPr="006B77D2">
          <w:rPr>
            <w:rFonts w:ascii="Times New Roman" w:hAnsi="Times New Roman" w:cs="Times New Roman"/>
            <w:sz w:val="26"/>
            <w:szCs w:val="26"/>
            <w:rPrChange w:id="328" w:author="Hoang" w:date="2022-04-29T12:21:00Z">
              <w:rPr/>
            </w:rPrChange>
          </w:rPr>
          <w:t>hệ</w:t>
        </w:r>
        <w:proofErr w:type="spellEnd"/>
        <w:r w:rsidRPr="006B77D2">
          <w:rPr>
            <w:rFonts w:ascii="Times New Roman" w:hAnsi="Times New Roman" w:cs="Times New Roman"/>
            <w:sz w:val="26"/>
            <w:szCs w:val="26"/>
            <w:rPrChange w:id="329" w:author="Hoang" w:date="2022-04-29T12:21:00Z">
              <w:rPr/>
            </w:rPrChange>
          </w:rPr>
          <w:t xml:space="preserve"> </w:t>
        </w:r>
        <w:proofErr w:type="spellStart"/>
        <w:r w:rsidRPr="006B77D2">
          <w:rPr>
            <w:rFonts w:ascii="Times New Roman" w:hAnsi="Times New Roman" w:cs="Times New Roman"/>
            <w:sz w:val="26"/>
            <w:szCs w:val="26"/>
            <w:rPrChange w:id="330" w:author="Hoang" w:date="2022-04-29T12:21:00Z">
              <w:rPr/>
            </w:rPrChange>
          </w:rPr>
          <w:t>điều</w:t>
        </w:r>
        <w:proofErr w:type="spellEnd"/>
        <w:r w:rsidRPr="006B77D2">
          <w:rPr>
            <w:rFonts w:ascii="Times New Roman" w:hAnsi="Times New Roman" w:cs="Times New Roman"/>
            <w:sz w:val="26"/>
            <w:szCs w:val="26"/>
            <w:rPrChange w:id="331" w:author="Hoang" w:date="2022-04-29T12:21:00Z">
              <w:rPr/>
            </w:rPrChange>
          </w:rPr>
          <w:t xml:space="preserve"> </w:t>
        </w:r>
        <w:proofErr w:type="spellStart"/>
        <w:r w:rsidRPr="006B77D2">
          <w:rPr>
            <w:rFonts w:ascii="Times New Roman" w:hAnsi="Times New Roman" w:cs="Times New Roman"/>
            <w:sz w:val="26"/>
            <w:szCs w:val="26"/>
            <w:rPrChange w:id="332" w:author="Hoang" w:date="2022-04-29T12:21:00Z">
              <w:rPr/>
            </w:rPrChange>
          </w:rPr>
          <w:t>hành</w:t>
        </w:r>
        <w:proofErr w:type="spellEnd"/>
        <w:r w:rsidRPr="006B77D2">
          <w:rPr>
            <w:rFonts w:ascii="Times New Roman" w:hAnsi="Times New Roman" w:cs="Times New Roman"/>
            <w:sz w:val="26"/>
            <w:szCs w:val="26"/>
            <w:rPrChange w:id="333" w:author="Hoang" w:date="2022-04-29T12:21:00Z">
              <w:rPr/>
            </w:rPrChange>
          </w:rPr>
          <w:t xml:space="preserve"> Android </w:t>
        </w:r>
        <w:proofErr w:type="spellStart"/>
        <w:r w:rsidRPr="006B77D2">
          <w:rPr>
            <w:rFonts w:ascii="Times New Roman" w:hAnsi="Times New Roman" w:cs="Times New Roman"/>
            <w:sz w:val="26"/>
            <w:szCs w:val="26"/>
            <w:rPrChange w:id="334" w:author="Hoang" w:date="2022-04-29T12:21:00Z">
              <w:rPr/>
            </w:rPrChange>
          </w:rPr>
          <w:t>là</w:t>
        </w:r>
        <w:proofErr w:type="spellEnd"/>
        <w:r w:rsidRPr="006B77D2">
          <w:rPr>
            <w:rFonts w:ascii="Times New Roman" w:hAnsi="Times New Roman" w:cs="Times New Roman"/>
            <w:sz w:val="26"/>
            <w:szCs w:val="26"/>
            <w:rPrChange w:id="335" w:author="Hoang" w:date="2022-04-29T12:21:00Z">
              <w:rPr/>
            </w:rPrChange>
          </w:rPr>
          <w:t xml:space="preserve"> </w:t>
        </w:r>
        <w:proofErr w:type="spellStart"/>
        <w:r w:rsidRPr="006B77D2">
          <w:rPr>
            <w:rFonts w:ascii="Times New Roman" w:hAnsi="Times New Roman" w:cs="Times New Roman"/>
            <w:sz w:val="26"/>
            <w:szCs w:val="26"/>
            <w:rPrChange w:id="336" w:author="Hoang" w:date="2022-04-29T12:21:00Z">
              <w:rPr/>
            </w:rPrChange>
          </w:rPr>
          <w:t>điều</w:t>
        </w:r>
        <w:proofErr w:type="spellEnd"/>
        <w:r w:rsidRPr="006B77D2">
          <w:rPr>
            <w:rFonts w:ascii="Times New Roman" w:hAnsi="Times New Roman" w:cs="Times New Roman"/>
            <w:sz w:val="26"/>
            <w:szCs w:val="26"/>
            <w:rPrChange w:id="337" w:author="Hoang" w:date="2022-04-29T12:21:00Z">
              <w:rPr/>
            </w:rPrChange>
          </w:rPr>
          <w:t xml:space="preserve"> </w:t>
        </w:r>
        <w:proofErr w:type="spellStart"/>
        <w:r w:rsidRPr="006B77D2">
          <w:rPr>
            <w:rFonts w:ascii="Times New Roman" w:hAnsi="Times New Roman" w:cs="Times New Roman"/>
            <w:sz w:val="26"/>
            <w:szCs w:val="26"/>
            <w:rPrChange w:id="338" w:author="Hoang" w:date="2022-04-29T12:21:00Z">
              <w:rPr/>
            </w:rPrChange>
          </w:rPr>
          <w:t>rất</w:t>
        </w:r>
        <w:proofErr w:type="spellEnd"/>
        <w:r w:rsidRPr="006B77D2">
          <w:rPr>
            <w:rFonts w:ascii="Times New Roman" w:hAnsi="Times New Roman" w:cs="Times New Roman"/>
            <w:sz w:val="26"/>
            <w:szCs w:val="26"/>
            <w:rPrChange w:id="339" w:author="Hoang" w:date="2022-04-29T12:21:00Z">
              <w:rPr/>
            </w:rPrChange>
          </w:rPr>
          <w:t xml:space="preserve"> </w:t>
        </w:r>
        <w:proofErr w:type="spellStart"/>
        <w:r w:rsidRPr="006B77D2">
          <w:rPr>
            <w:rFonts w:ascii="Times New Roman" w:hAnsi="Times New Roman" w:cs="Times New Roman"/>
            <w:sz w:val="26"/>
            <w:szCs w:val="26"/>
            <w:rPrChange w:id="340" w:author="Hoang" w:date="2022-04-29T12:21:00Z">
              <w:rPr/>
            </w:rPrChange>
          </w:rPr>
          <w:t>cần</w:t>
        </w:r>
        <w:proofErr w:type="spellEnd"/>
        <w:r w:rsidRPr="006B77D2">
          <w:rPr>
            <w:rFonts w:ascii="Times New Roman" w:hAnsi="Times New Roman" w:cs="Times New Roman"/>
            <w:sz w:val="26"/>
            <w:szCs w:val="26"/>
            <w:rPrChange w:id="341" w:author="Hoang" w:date="2022-04-29T12:21:00Z">
              <w:rPr/>
            </w:rPrChange>
          </w:rPr>
          <w:t xml:space="preserve"> </w:t>
        </w:r>
        <w:proofErr w:type="spellStart"/>
        <w:r w:rsidRPr="006B77D2">
          <w:rPr>
            <w:rFonts w:ascii="Times New Roman" w:hAnsi="Times New Roman" w:cs="Times New Roman"/>
            <w:sz w:val="26"/>
            <w:szCs w:val="26"/>
            <w:rPrChange w:id="342" w:author="Hoang" w:date="2022-04-29T12:21:00Z">
              <w:rPr/>
            </w:rPrChange>
          </w:rPr>
          <w:t>thiết</w:t>
        </w:r>
        <w:proofErr w:type="spellEnd"/>
        <w:r w:rsidRPr="006B77D2">
          <w:rPr>
            <w:rFonts w:ascii="Times New Roman" w:hAnsi="Times New Roman" w:cs="Times New Roman"/>
            <w:sz w:val="26"/>
            <w:szCs w:val="26"/>
            <w:rPrChange w:id="343" w:author="Hoang" w:date="2022-04-29T12:21:00Z">
              <w:rPr/>
            </w:rPrChange>
          </w:rPr>
          <w:t>.</w:t>
        </w:r>
      </w:ins>
    </w:p>
    <w:p w14:paraId="115B5FC2" w14:textId="0ADC409C" w:rsidR="006B77D2" w:rsidRPr="006B77D2" w:rsidRDefault="006B77D2">
      <w:pPr>
        <w:ind w:firstLine="567"/>
        <w:rPr>
          <w:ins w:id="344" w:author="Hoang" w:date="2022-04-29T12:21:00Z"/>
          <w:rFonts w:ascii="Times New Roman" w:hAnsi="Times New Roman" w:cs="Times New Roman"/>
          <w:sz w:val="26"/>
          <w:szCs w:val="26"/>
          <w:rPrChange w:id="345" w:author="Hoang" w:date="2022-04-29T12:21:00Z">
            <w:rPr>
              <w:ins w:id="346" w:author="Hoang" w:date="2022-04-29T12:21:00Z"/>
            </w:rPr>
          </w:rPrChange>
        </w:rPr>
        <w:pPrChange w:id="347" w:author="Hoang" w:date="2022-04-29T12:22:00Z">
          <w:pPr/>
        </w:pPrChange>
      </w:pPr>
      <w:proofErr w:type="spellStart"/>
      <w:ins w:id="348" w:author="Hoang" w:date="2022-04-29T12:21:00Z">
        <w:r w:rsidRPr="006B77D2">
          <w:rPr>
            <w:rFonts w:ascii="Times New Roman" w:hAnsi="Times New Roman" w:cs="Times New Roman"/>
            <w:sz w:val="26"/>
            <w:szCs w:val="26"/>
            <w:rPrChange w:id="349" w:author="Hoang" w:date="2022-04-29T12:21:00Z">
              <w:rPr/>
            </w:rPrChange>
          </w:rPr>
          <w:t>Trong</w:t>
        </w:r>
        <w:proofErr w:type="spellEnd"/>
        <w:r w:rsidRPr="006B77D2">
          <w:rPr>
            <w:rFonts w:ascii="Times New Roman" w:hAnsi="Times New Roman" w:cs="Times New Roman"/>
            <w:sz w:val="26"/>
            <w:szCs w:val="26"/>
            <w:rPrChange w:id="350" w:author="Hoang" w:date="2022-04-29T12:21:00Z">
              <w:rPr/>
            </w:rPrChange>
          </w:rPr>
          <w:t xml:space="preserve"> </w:t>
        </w:r>
        <w:proofErr w:type="spellStart"/>
        <w:r w:rsidRPr="006B77D2">
          <w:rPr>
            <w:rFonts w:ascii="Times New Roman" w:hAnsi="Times New Roman" w:cs="Times New Roman"/>
            <w:sz w:val="26"/>
            <w:szCs w:val="26"/>
            <w:rPrChange w:id="351" w:author="Hoang" w:date="2022-04-29T12:21:00Z">
              <w:rPr/>
            </w:rPrChange>
          </w:rPr>
          <w:t>lĩnh</w:t>
        </w:r>
        <w:proofErr w:type="spellEnd"/>
        <w:r w:rsidRPr="006B77D2">
          <w:rPr>
            <w:rFonts w:ascii="Times New Roman" w:hAnsi="Times New Roman" w:cs="Times New Roman"/>
            <w:sz w:val="26"/>
            <w:szCs w:val="26"/>
            <w:rPrChange w:id="352" w:author="Hoang" w:date="2022-04-29T12:21:00Z">
              <w:rPr/>
            </w:rPrChange>
          </w:rPr>
          <w:t xml:space="preserve"> </w:t>
        </w:r>
        <w:proofErr w:type="spellStart"/>
        <w:r w:rsidRPr="006B77D2">
          <w:rPr>
            <w:rFonts w:ascii="Times New Roman" w:hAnsi="Times New Roman" w:cs="Times New Roman"/>
            <w:sz w:val="26"/>
            <w:szCs w:val="26"/>
            <w:rPrChange w:id="353" w:author="Hoang" w:date="2022-04-29T12:21:00Z">
              <w:rPr/>
            </w:rPrChange>
          </w:rPr>
          <w:t>vực</w:t>
        </w:r>
        <w:proofErr w:type="spellEnd"/>
        <w:r w:rsidRPr="006B77D2">
          <w:rPr>
            <w:rFonts w:ascii="Times New Roman" w:hAnsi="Times New Roman" w:cs="Times New Roman"/>
            <w:sz w:val="26"/>
            <w:szCs w:val="26"/>
            <w:rPrChange w:id="354" w:author="Hoang" w:date="2022-04-29T12:21:00Z">
              <w:rPr/>
            </w:rPrChange>
          </w:rPr>
          <w:t xml:space="preserve"> </w:t>
        </w:r>
        <w:proofErr w:type="spellStart"/>
        <w:r w:rsidRPr="006B77D2">
          <w:rPr>
            <w:rFonts w:ascii="Times New Roman" w:hAnsi="Times New Roman" w:cs="Times New Roman"/>
            <w:sz w:val="26"/>
            <w:szCs w:val="26"/>
            <w:rPrChange w:id="355" w:author="Hoang" w:date="2022-04-29T12:21:00Z">
              <w:rPr/>
            </w:rPrChange>
          </w:rPr>
          <w:t>bán</w:t>
        </w:r>
        <w:proofErr w:type="spellEnd"/>
        <w:r w:rsidRPr="006B77D2">
          <w:rPr>
            <w:rFonts w:ascii="Times New Roman" w:hAnsi="Times New Roman" w:cs="Times New Roman"/>
            <w:sz w:val="26"/>
            <w:szCs w:val="26"/>
            <w:rPrChange w:id="356" w:author="Hoang" w:date="2022-04-29T12:21:00Z">
              <w:rPr/>
            </w:rPrChange>
          </w:rPr>
          <w:t xml:space="preserve"> </w:t>
        </w:r>
        <w:proofErr w:type="spellStart"/>
        <w:r w:rsidRPr="006B77D2">
          <w:rPr>
            <w:rFonts w:ascii="Times New Roman" w:hAnsi="Times New Roman" w:cs="Times New Roman"/>
            <w:sz w:val="26"/>
            <w:szCs w:val="26"/>
            <w:rPrChange w:id="357" w:author="Hoang" w:date="2022-04-29T12:21:00Z">
              <w:rPr/>
            </w:rPrChange>
          </w:rPr>
          <w:t>hàng</w:t>
        </w:r>
        <w:proofErr w:type="spellEnd"/>
        <w:r w:rsidRPr="006B77D2">
          <w:rPr>
            <w:rFonts w:ascii="Times New Roman" w:hAnsi="Times New Roman" w:cs="Times New Roman"/>
            <w:sz w:val="26"/>
            <w:szCs w:val="26"/>
            <w:rPrChange w:id="358" w:author="Hoang" w:date="2022-04-29T12:21:00Z">
              <w:rPr/>
            </w:rPrChange>
          </w:rPr>
          <w:t xml:space="preserve">, </w:t>
        </w:r>
        <w:proofErr w:type="spellStart"/>
        <w:r w:rsidRPr="006B77D2">
          <w:rPr>
            <w:rFonts w:ascii="Times New Roman" w:hAnsi="Times New Roman" w:cs="Times New Roman"/>
            <w:sz w:val="26"/>
            <w:szCs w:val="26"/>
            <w:rPrChange w:id="359" w:author="Hoang" w:date="2022-04-29T12:21:00Z">
              <w:rPr/>
            </w:rPrChange>
          </w:rPr>
          <w:t>nhờ</w:t>
        </w:r>
        <w:proofErr w:type="spellEnd"/>
        <w:r w:rsidRPr="006B77D2">
          <w:rPr>
            <w:rFonts w:ascii="Times New Roman" w:hAnsi="Times New Roman" w:cs="Times New Roman"/>
            <w:sz w:val="26"/>
            <w:szCs w:val="26"/>
            <w:rPrChange w:id="360" w:author="Hoang" w:date="2022-04-29T12:21:00Z">
              <w:rPr/>
            </w:rPrChange>
          </w:rPr>
          <w:t xml:space="preserve"> </w:t>
        </w:r>
        <w:proofErr w:type="spellStart"/>
        <w:r w:rsidRPr="006B77D2">
          <w:rPr>
            <w:rFonts w:ascii="Times New Roman" w:hAnsi="Times New Roman" w:cs="Times New Roman"/>
            <w:sz w:val="26"/>
            <w:szCs w:val="26"/>
            <w:rPrChange w:id="361" w:author="Hoang" w:date="2022-04-29T12:21:00Z">
              <w:rPr/>
            </w:rPrChange>
          </w:rPr>
          <w:t>ứng</w:t>
        </w:r>
        <w:proofErr w:type="spellEnd"/>
        <w:r w:rsidRPr="006B77D2">
          <w:rPr>
            <w:rFonts w:ascii="Times New Roman" w:hAnsi="Times New Roman" w:cs="Times New Roman"/>
            <w:sz w:val="26"/>
            <w:szCs w:val="26"/>
            <w:rPrChange w:id="362" w:author="Hoang" w:date="2022-04-29T12:21:00Z">
              <w:rPr/>
            </w:rPrChange>
          </w:rPr>
          <w:t xml:space="preserve"> </w:t>
        </w:r>
        <w:proofErr w:type="spellStart"/>
        <w:r w:rsidRPr="006B77D2">
          <w:rPr>
            <w:rFonts w:ascii="Times New Roman" w:hAnsi="Times New Roman" w:cs="Times New Roman"/>
            <w:sz w:val="26"/>
            <w:szCs w:val="26"/>
            <w:rPrChange w:id="363" w:author="Hoang" w:date="2022-04-29T12:21:00Z">
              <w:rPr/>
            </w:rPrChange>
          </w:rPr>
          <w:t>dụng</w:t>
        </w:r>
        <w:proofErr w:type="spellEnd"/>
        <w:r w:rsidRPr="006B77D2">
          <w:rPr>
            <w:rFonts w:ascii="Times New Roman" w:hAnsi="Times New Roman" w:cs="Times New Roman"/>
            <w:sz w:val="26"/>
            <w:szCs w:val="26"/>
            <w:rPrChange w:id="364" w:author="Hoang" w:date="2022-04-29T12:21:00Z">
              <w:rPr/>
            </w:rPrChange>
          </w:rPr>
          <w:t xml:space="preserve"> </w:t>
        </w:r>
        <w:proofErr w:type="spellStart"/>
        <w:r w:rsidRPr="006B77D2">
          <w:rPr>
            <w:rFonts w:ascii="Times New Roman" w:hAnsi="Times New Roman" w:cs="Times New Roman"/>
            <w:sz w:val="26"/>
            <w:szCs w:val="26"/>
            <w:rPrChange w:id="365" w:author="Hoang" w:date="2022-04-29T12:21:00Z">
              <w:rPr/>
            </w:rPrChange>
          </w:rPr>
          <w:t>Công</w:t>
        </w:r>
        <w:proofErr w:type="spellEnd"/>
        <w:r w:rsidRPr="006B77D2">
          <w:rPr>
            <w:rFonts w:ascii="Times New Roman" w:hAnsi="Times New Roman" w:cs="Times New Roman"/>
            <w:sz w:val="26"/>
            <w:szCs w:val="26"/>
            <w:rPrChange w:id="366" w:author="Hoang" w:date="2022-04-29T12:21:00Z">
              <w:rPr/>
            </w:rPrChange>
          </w:rPr>
          <w:t xml:space="preserve"> </w:t>
        </w:r>
        <w:proofErr w:type="spellStart"/>
        <w:r w:rsidRPr="006B77D2">
          <w:rPr>
            <w:rFonts w:ascii="Times New Roman" w:hAnsi="Times New Roman" w:cs="Times New Roman"/>
            <w:sz w:val="26"/>
            <w:szCs w:val="26"/>
            <w:rPrChange w:id="367" w:author="Hoang" w:date="2022-04-29T12:21:00Z">
              <w:rPr/>
            </w:rPrChange>
          </w:rPr>
          <w:t>nghệ</w:t>
        </w:r>
        <w:proofErr w:type="spellEnd"/>
        <w:r w:rsidRPr="006B77D2">
          <w:rPr>
            <w:rFonts w:ascii="Times New Roman" w:hAnsi="Times New Roman" w:cs="Times New Roman"/>
            <w:sz w:val="26"/>
            <w:szCs w:val="26"/>
            <w:rPrChange w:id="368" w:author="Hoang" w:date="2022-04-29T12:21:00Z">
              <w:rPr/>
            </w:rPrChange>
          </w:rPr>
          <w:t xml:space="preserve"> </w:t>
        </w:r>
        <w:proofErr w:type="spellStart"/>
        <w:r w:rsidRPr="006B77D2">
          <w:rPr>
            <w:rFonts w:ascii="Times New Roman" w:hAnsi="Times New Roman" w:cs="Times New Roman"/>
            <w:sz w:val="26"/>
            <w:szCs w:val="26"/>
            <w:rPrChange w:id="369" w:author="Hoang" w:date="2022-04-29T12:21:00Z">
              <w:rPr/>
            </w:rPrChange>
          </w:rPr>
          <w:t>thông</w:t>
        </w:r>
        <w:proofErr w:type="spellEnd"/>
        <w:r w:rsidRPr="006B77D2">
          <w:rPr>
            <w:rFonts w:ascii="Times New Roman" w:hAnsi="Times New Roman" w:cs="Times New Roman"/>
            <w:sz w:val="26"/>
            <w:szCs w:val="26"/>
            <w:rPrChange w:id="370" w:author="Hoang" w:date="2022-04-29T12:21:00Z">
              <w:rPr/>
            </w:rPrChange>
          </w:rPr>
          <w:t xml:space="preserve"> tin </w:t>
        </w:r>
        <w:proofErr w:type="spellStart"/>
        <w:r w:rsidRPr="006B77D2">
          <w:rPr>
            <w:rFonts w:ascii="Times New Roman" w:hAnsi="Times New Roman" w:cs="Times New Roman"/>
            <w:sz w:val="26"/>
            <w:szCs w:val="26"/>
            <w:rPrChange w:id="371" w:author="Hoang" w:date="2022-04-29T12:21:00Z">
              <w:rPr/>
            </w:rPrChange>
          </w:rPr>
          <w:t>mà</w:t>
        </w:r>
        <w:proofErr w:type="spellEnd"/>
        <w:r w:rsidRPr="006B77D2">
          <w:rPr>
            <w:rFonts w:ascii="Times New Roman" w:hAnsi="Times New Roman" w:cs="Times New Roman"/>
            <w:sz w:val="26"/>
            <w:szCs w:val="26"/>
            <w:rPrChange w:id="372" w:author="Hoang" w:date="2022-04-29T12:21:00Z">
              <w:rPr/>
            </w:rPrChange>
          </w:rPr>
          <w:t xml:space="preserve"> </w:t>
        </w:r>
        <w:proofErr w:type="spellStart"/>
        <w:r w:rsidRPr="006B77D2">
          <w:rPr>
            <w:rFonts w:ascii="Times New Roman" w:hAnsi="Times New Roman" w:cs="Times New Roman"/>
            <w:sz w:val="26"/>
            <w:szCs w:val="26"/>
            <w:rPrChange w:id="373" w:author="Hoang" w:date="2022-04-29T12:21:00Z">
              <w:rPr/>
            </w:rPrChange>
          </w:rPr>
          <w:t>nhiều</w:t>
        </w:r>
        <w:proofErr w:type="spellEnd"/>
        <w:r w:rsidRPr="006B77D2">
          <w:rPr>
            <w:rFonts w:ascii="Times New Roman" w:hAnsi="Times New Roman" w:cs="Times New Roman"/>
            <w:sz w:val="26"/>
            <w:szCs w:val="26"/>
            <w:rPrChange w:id="374" w:author="Hoang" w:date="2022-04-29T12:21:00Z">
              <w:rPr/>
            </w:rPrChange>
          </w:rPr>
          <w:t xml:space="preserve"> </w:t>
        </w:r>
        <w:proofErr w:type="spellStart"/>
        <w:r w:rsidRPr="006B77D2">
          <w:rPr>
            <w:rFonts w:ascii="Times New Roman" w:hAnsi="Times New Roman" w:cs="Times New Roman"/>
            <w:sz w:val="26"/>
            <w:szCs w:val="26"/>
            <w:rPrChange w:id="375" w:author="Hoang" w:date="2022-04-29T12:21:00Z">
              <w:rPr/>
            </w:rPrChange>
          </w:rPr>
          <w:t>phương</w:t>
        </w:r>
        <w:proofErr w:type="spellEnd"/>
        <w:r w:rsidRPr="006B77D2">
          <w:rPr>
            <w:rFonts w:ascii="Times New Roman" w:hAnsi="Times New Roman" w:cs="Times New Roman"/>
            <w:sz w:val="26"/>
            <w:szCs w:val="26"/>
            <w:rPrChange w:id="376" w:author="Hoang" w:date="2022-04-29T12:21:00Z">
              <w:rPr/>
            </w:rPrChange>
          </w:rPr>
          <w:t xml:space="preserve"> </w:t>
        </w:r>
        <w:proofErr w:type="spellStart"/>
        <w:r w:rsidRPr="006B77D2">
          <w:rPr>
            <w:rFonts w:ascii="Times New Roman" w:hAnsi="Times New Roman" w:cs="Times New Roman"/>
            <w:sz w:val="26"/>
            <w:szCs w:val="26"/>
            <w:rPrChange w:id="377" w:author="Hoang" w:date="2022-04-29T12:21:00Z">
              <w:rPr/>
            </w:rPrChange>
          </w:rPr>
          <w:t>pháp</w:t>
        </w:r>
        <w:proofErr w:type="spellEnd"/>
        <w:r w:rsidRPr="006B77D2">
          <w:rPr>
            <w:rFonts w:ascii="Times New Roman" w:hAnsi="Times New Roman" w:cs="Times New Roman"/>
            <w:sz w:val="26"/>
            <w:szCs w:val="26"/>
            <w:rPrChange w:id="378" w:author="Hoang" w:date="2022-04-29T12:21:00Z">
              <w:rPr/>
            </w:rPrChange>
          </w:rPr>
          <w:t xml:space="preserve"> </w:t>
        </w:r>
        <w:proofErr w:type="spellStart"/>
        <w:r w:rsidRPr="006B77D2">
          <w:rPr>
            <w:rFonts w:ascii="Times New Roman" w:hAnsi="Times New Roman" w:cs="Times New Roman"/>
            <w:sz w:val="26"/>
            <w:szCs w:val="26"/>
            <w:rPrChange w:id="379" w:author="Hoang" w:date="2022-04-29T12:21:00Z">
              <w:rPr/>
            </w:rPrChange>
          </w:rPr>
          <w:t>bán</w:t>
        </w:r>
        <w:proofErr w:type="spellEnd"/>
        <w:r w:rsidRPr="006B77D2">
          <w:rPr>
            <w:rFonts w:ascii="Times New Roman" w:hAnsi="Times New Roman" w:cs="Times New Roman"/>
            <w:sz w:val="26"/>
            <w:szCs w:val="26"/>
            <w:rPrChange w:id="380" w:author="Hoang" w:date="2022-04-29T12:21:00Z">
              <w:rPr/>
            </w:rPrChange>
          </w:rPr>
          <w:t xml:space="preserve"> </w:t>
        </w:r>
        <w:proofErr w:type="spellStart"/>
        <w:r w:rsidRPr="006B77D2">
          <w:rPr>
            <w:rFonts w:ascii="Times New Roman" w:hAnsi="Times New Roman" w:cs="Times New Roman"/>
            <w:sz w:val="26"/>
            <w:szCs w:val="26"/>
            <w:rPrChange w:id="381" w:author="Hoang" w:date="2022-04-29T12:21:00Z">
              <w:rPr/>
            </w:rPrChange>
          </w:rPr>
          <w:t>hàng</w:t>
        </w:r>
        <w:proofErr w:type="spellEnd"/>
        <w:r w:rsidRPr="006B77D2">
          <w:rPr>
            <w:rFonts w:ascii="Times New Roman" w:hAnsi="Times New Roman" w:cs="Times New Roman"/>
            <w:sz w:val="26"/>
            <w:szCs w:val="26"/>
            <w:rPrChange w:id="382" w:author="Hoang" w:date="2022-04-29T12:21:00Z">
              <w:rPr/>
            </w:rPrChange>
          </w:rPr>
          <w:t xml:space="preserve"> </w:t>
        </w:r>
        <w:proofErr w:type="spellStart"/>
        <w:r w:rsidRPr="006B77D2">
          <w:rPr>
            <w:rFonts w:ascii="Times New Roman" w:hAnsi="Times New Roman" w:cs="Times New Roman"/>
            <w:sz w:val="26"/>
            <w:szCs w:val="26"/>
            <w:rPrChange w:id="383" w:author="Hoang" w:date="2022-04-29T12:21:00Z">
              <w:rPr/>
            </w:rPrChange>
          </w:rPr>
          <w:t>ra</w:t>
        </w:r>
        <w:proofErr w:type="spellEnd"/>
        <w:r w:rsidRPr="006B77D2">
          <w:rPr>
            <w:rFonts w:ascii="Times New Roman" w:hAnsi="Times New Roman" w:cs="Times New Roman"/>
            <w:sz w:val="26"/>
            <w:szCs w:val="26"/>
            <w:rPrChange w:id="384" w:author="Hoang" w:date="2022-04-29T12:21:00Z">
              <w:rPr/>
            </w:rPrChange>
          </w:rPr>
          <w:t xml:space="preserve"> </w:t>
        </w:r>
        <w:proofErr w:type="spellStart"/>
        <w:r w:rsidRPr="006B77D2">
          <w:rPr>
            <w:rFonts w:ascii="Times New Roman" w:hAnsi="Times New Roman" w:cs="Times New Roman"/>
            <w:sz w:val="26"/>
            <w:szCs w:val="26"/>
            <w:rPrChange w:id="385" w:author="Hoang" w:date="2022-04-29T12:21:00Z">
              <w:rPr/>
            </w:rPrChange>
          </w:rPr>
          <w:t>đời</w:t>
        </w:r>
        <w:proofErr w:type="spellEnd"/>
        <w:r w:rsidRPr="006B77D2">
          <w:rPr>
            <w:rFonts w:ascii="Times New Roman" w:hAnsi="Times New Roman" w:cs="Times New Roman"/>
            <w:sz w:val="26"/>
            <w:szCs w:val="26"/>
            <w:rPrChange w:id="386" w:author="Hoang" w:date="2022-04-29T12:21:00Z">
              <w:rPr/>
            </w:rPrChange>
          </w:rPr>
          <w:t xml:space="preserve">. </w:t>
        </w:r>
        <w:proofErr w:type="spellStart"/>
        <w:r w:rsidRPr="006B77D2">
          <w:rPr>
            <w:rFonts w:ascii="Times New Roman" w:hAnsi="Times New Roman" w:cs="Times New Roman"/>
            <w:sz w:val="26"/>
            <w:szCs w:val="26"/>
            <w:rPrChange w:id="387" w:author="Hoang" w:date="2022-04-29T12:21:00Z">
              <w:rPr/>
            </w:rPrChange>
          </w:rPr>
          <w:t>Trong</w:t>
        </w:r>
        <w:proofErr w:type="spellEnd"/>
        <w:r w:rsidRPr="006B77D2">
          <w:rPr>
            <w:rFonts w:ascii="Times New Roman" w:hAnsi="Times New Roman" w:cs="Times New Roman"/>
            <w:sz w:val="26"/>
            <w:szCs w:val="26"/>
            <w:rPrChange w:id="388" w:author="Hoang" w:date="2022-04-29T12:21:00Z">
              <w:rPr/>
            </w:rPrChange>
          </w:rPr>
          <w:t xml:space="preserve"> </w:t>
        </w:r>
        <w:proofErr w:type="spellStart"/>
        <w:r w:rsidRPr="006B77D2">
          <w:rPr>
            <w:rFonts w:ascii="Times New Roman" w:hAnsi="Times New Roman" w:cs="Times New Roman"/>
            <w:sz w:val="26"/>
            <w:szCs w:val="26"/>
            <w:rPrChange w:id="389" w:author="Hoang" w:date="2022-04-29T12:21:00Z">
              <w:rPr/>
            </w:rPrChange>
          </w:rPr>
          <w:t>số</w:t>
        </w:r>
        <w:proofErr w:type="spellEnd"/>
        <w:r w:rsidRPr="006B77D2">
          <w:rPr>
            <w:rFonts w:ascii="Times New Roman" w:hAnsi="Times New Roman" w:cs="Times New Roman"/>
            <w:sz w:val="26"/>
            <w:szCs w:val="26"/>
            <w:rPrChange w:id="390" w:author="Hoang" w:date="2022-04-29T12:21:00Z">
              <w:rPr/>
            </w:rPrChange>
          </w:rPr>
          <w:t xml:space="preserve"> </w:t>
        </w:r>
        <w:proofErr w:type="spellStart"/>
        <w:r w:rsidRPr="006B77D2">
          <w:rPr>
            <w:rFonts w:ascii="Times New Roman" w:hAnsi="Times New Roman" w:cs="Times New Roman"/>
            <w:sz w:val="26"/>
            <w:szCs w:val="26"/>
            <w:rPrChange w:id="391" w:author="Hoang" w:date="2022-04-29T12:21:00Z">
              <w:rPr/>
            </w:rPrChange>
          </w:rPr>
          <w:t>các</w:t>
        </w:r>
        <w:proofErr w:type="spellEnd"/>
        <w:r w:rsidRPr="006B77D2">
          <w:rPr>
            <w:rFonts w:ascii="Times New Roman" w:hAnsi="Times New Roman" w:cs="Times New Roman"/>
            <w:sz w:val="26"/>
            <w:szCs w:val="26"/>
            <w:rPrChange w:id="392" w:author="Hoang" w:date="2022-04-29T12:21:00Z">
              <w:rPr/>
            </w:rPrChange>
          </w:rPr>
          <w:t xml:space="preserve"> </w:t>
        </w:r>
        <w:proofErr w:type="spellStart"/>
        <w:r w:rsidRPr="006B77D2">
          <w:rPr>
            <w:rFonts w:ascii="Times New Roman" w:hAnsi="Times New Roman" w:cs="Times New Roman"/>
            <w:sz w:val="26"/>
            <w:szCs w:val="26"/>
            <w:rPrChange w:id="393" w:author="Hoang" w:date="2022-04-29T12:21:00Z">
              <w:rPr/>
            </w:rPrChange>
          </w:rPr>
          <w:t>phương</w:t>
        </w:r>
        <w:proofErr w:type="spellEnd"/>
        <w:r w:rsidRPr="006B77D2">
          <w:rPr>
            <w:rFonts w:ascii="Times New Roman" w:hAnsi="Times New Roman" w:cs="Times New Roman"/>
            <w:sz w:val="26"/>
            <w:szCs w:val="26"/>
            <w:rPrChange w:id="394" w:author="Hoang" w:date="2022-04-29T12:21:00Z">
              <w:rPr/>
            </w:rPrChange>
          </w:rPr>
          <w:t xml:space="preserve"> </w:t>
        </w:r>
        <w:proofErr w:type="spellStart"/>
        <w:r w:rsidRPr="006B77D2">
          <w:rPr>
            <w:rFonts w:ascii="Times New Roman" w:hAnsi="Times New Roman" w:cs="Times New Roman"/>
            <w:sz w:val="26"/>
            <w:szCs w:val="26"/>
            <w:rPrChange w:id="395" w:author="Hoang" w:date="2022-04-29T12:21:00Z">
              <w:rPr/>
            </w:rPrChange>
          </w:rPr>
          <w:t>pháp</w:t>
        </w:r>
        <w:proofErr w:type="spellEnd"/>
        <w:r w:rsidRPr="006B77D2">
          <w:rPr>
            <w:rFonts w:ascii="Times New Roman" w:hAnsi="Times New Roman" w:cs="Times New Roman"/>
            <w:sz w:val="26"/>
            <w:szCs w:val="26"/>
            <w:rPrChange w:id="396" w:author="Hoang" w:date="2022-04-29T12:21:00Z">
              <w:rPr/>
            </w:rPrChange>
          </w:rPr>
          <w:t xml:space="preserve"> </w:t>
        </w:r>
        <w:proofErr w:type="spellStart"/>
        <w:r w:rsidRPr="006B77D2">
          <w:rPr>
            <w:rFonts w:ascii="Times New Roman" w:hAnsi="Times New Roman" w:cs="Times New Roman"/>
            <w:sz w:val="26"/>
            <w:szCs w:val="26"/>
            <w:rPrChange w:id="397" w:author="Hoang" w:date="2022-04-29T12:21:00Z">
              <w:rPr/>
            </w:rPrChange>
          </w:rPr>
          <w:t>đó</w:t>
        </w:r>
        <w:proofErr w:type="spellEnd"/>
        <w:r w:rsidRPr="006B77D2">
          <w:rPr>
            <w:rFonts w:ascii="Times New Roman" w:hAnsi="Times New Roman" w:cs="Times New Roman"/>
            <w:sz w:val="26"/>
            <w:szCs w:val="26"/>
            <w:rPrChange w:id="398" w:author="Hoang" w:date="2022-04-29T12:21:00Z">
              <w:rPr/>
            </w:rPrChange>
          </w:rPr>
          <w:t xml:space="preserve">, </w:t>
        </w:r>
        <w:proofErr w:type="spellStart"/>
        <w:r w:rsidRPr="006B77D2">
          <w:rPr>
            <w:rFonts w:ascii="Times New Roman" w:hAnsi="Times New Roman" w:cs="Times New Roman"/>
            <w:sz w:val="26"/>
            <w:szCs w:val="26"/>
            <w:rPrChange w:id="399" w:author="Hoang" w:date="2022-04-29T12:21:00Z">
              <w:rPr/>
            </w:rPrChange>
          </w:rPr>
          <w:t>bán</w:t>
        </w:r>
        <w:proofErr w:type="spellEnd"/>
        <w:r w:rsidRPr="006B77D2">
          <w:rPr>
            <w:rFonts w:ascii="Times New Roman" w:hAnsi="Times New Roman" w:cs="Times New Roman"/>
            <w:sz w:val="26"/>
            <w:szCs w:val="26"/>
            <w:rPrChange w:id="400" w:author="Hoang" w:date="2022-04-29T12:21:00Z">
              <w:rPr/>
            </w:rPrChange>
          </w:rPr>
          <w:t xml:space="preserve"> </w:t>
        </w:r>
        <w:proofErr w:type="spellStart"/>
        <w:r w:rsidRPr="006B77D2">
          <w:rPr>
            <w:rFonts w:ascii="Times New Roman" w:hAnsi="Times New Roman" w:cs="Times New Roman"/>
            <w:sz w:val="26"/>
            <w:szCs w:val="26"/>
            <w:rPrChange w:id="401" w:author="Hoang" w:date="2022-04-29T12:21:00Z">
              <w:rPr/>
            </w:rPrChange>
          </w:rPr>
          <w:t>hàng</w:t>
        </w:r>
        <w:proofErr w:type="spellEnd"/>
        <w:r w:rsidRPr="006B77D2">
          <w:rPr>
            <w:rFonts w:ascii="Times New Roman" w:hAnsi="Times New Roman" w:cs="Times New Roman"/>
            <w:sz w:val="26"/>
            <w:szCs w:val="26"/>
            <w:rPrChange w:id="402" w:author="Hoang" w:date="2022-04-29T12:21:00Z">
              <w:rPr/>
            </w:rPrChange>
          </w:rPr>
          <w:t xml:space="preserve"> </w:t>
        </w:r>
        <w:proofErr w:type="spellStart"/>
        <w:r w:rsidRPr="006B77D2">
          <w:rPr>
            <w:rFonts w:ascii="Times New Roman" w:hAnsi="Times New Roman" w:cs="Times New Roman"/>
            <w:sz w:val="26"/>
            <w:szCs w:val="26"/>
            <w:rPrChange w:id="403" w:author="Hoang" w:date="2022-04-29T12:21:00Z">
              <w:rPr/>
            </w:rPrChange>
          </w:rPr>
          <w:t>trực</w:t>
        </w:r>
        <w:proofErr w:type="spellEnd"/>
        <w:r w:rsidRPr="006B77D2">
          <w:rPr>
            <w:rFonts w:ascii="Times New Roman" w:hAnsi="Times New Roman" w:cs="Times New Roman"/>
            <w:sz w:val="26"/>
            <w:szCs w:val="26"/>
            <w:rPrChange w:id="404" w:author="Hoang" w:date="2022-04-29T12:21:00Z">
              <w:rPr/>
            </w:rPrChange>
          </w:rPr>
          <w:t xml:space="preserve"> </w:t>
        </w:r>
        <w:proofErr w:type="spellStart"/>
        <w:r w:rsidRPr="006B77D2">
          <w:rPr>
            <w:rFonts w:ascii="Times New Roman" w:hAnsi="Times New Roman" w:cs="Times New Roman"/>
            <w:sz w:val="26"/>
            <w:szCs w:val="26"/>
            <w:rPrChange w:id="405" w:author="Hoang" w:date="2022-04-29T12:21:00Z">
              <w:rPr/>
            </w:rPrChange>
          </w:rPr>
          <w:t>tuyến</w:t>
        </w:r>
        <w:proofErr w:type="spellEnd"/>
        <w:r w:rsidRPr="006B77D2">
          <w:rPr>
            <w:rFonts w:ascii="Times New Roman" w:hAnsi="Times New Roman" w:cs="Times New Roman"/>
            <w:sz w:val="26"/>
            <w:szCs w:val="26"/>
            <w:rPrChange w:id="406" w:author="Hoang" w:date="2022-04-29T12:21:00Z">
              <w:rPr/>
            </w:rPrChange>
          </w:rPr>
          <w:t xml:space="preserve"> </w:t>
        </w:r>
        <w:proofErr w:type="spellStart"/>
        <w:r w:rsidRPr="006B77D2">
          <w:rPr>
            <w:rFonts w:ascii="Times New Roman" w:hAnsi="Times New Roman" w:cs="Times New Roman"/>
            <w:sz w:val="26"/>
            <w:szCs w:val="26"/>
            <w:rPrChange w:id="407" w:author="Hoang" w:date="2022-04-29T12:21:00Z">
              <w:rPr/>
            </w:rPrChange>
          </w:rPr>
          <w:t>thông</w:t>
        </w:r>
        <w:proofErr w:type="spellEnd"/>
        <w:r w:rsidRPr="006B77D2">
          <w:rPr>
            <w:rFonts w:ascii="Times New Roman" w:hAnsi="Times New Roman" w:cs="Times New Roman"/>
            <w:sz w:val="26"/>
            <w:szCs w:val="26"/>
            <w:rPrChange w:id="408" w:author="Hoang" w:date="2022-04-29T12:21:00Z">
              <w:rPr/>
            </w:rPrChange>
          </w:rPr>
          <w:t xml:space="preserve"> qua </w:t>
        </w:r>
        <w:proofErr w:type="spellStart"/>
        <w:r w:rsidRPr="006B77D2">
          <w:rPr>
            <w:rFonts w:ascii="Times New Roman" w:hAnsi="Times New Roman" w:cs="Times New Roman"/>
            <w:sz w:val="26"/>
            <w:szCs w:val="26"/>
            <w:rPrChange w:id="409" w:author="Hoang" w:date="2022-04-29T12:21:00Z">
              <w:rPr/>
            </w:rPrChange>
          </w:rPr>
          <w:t>điện</w:t>
        </w:r>
        <w:proofErr w:type="spellEnd"/>
        <w:r w:rsidRPr="006B77D2">
          <w:rPr>
            <w:rFonts w:ascii="Times New Roman" w:hAnsi="Times New Roman" w:cs="Times New Roman"/>
            <w:sz w:val="26"/>
            <w:szCs w:val="26"/>
            <w:rPrChange w:id="410" w:author="Hoang" w:date="2022-04-29T12:21:00Z">
              <w:rPr/>
            </w:rPrChange>
          </w:rPr>
          <w:t xml:space="preserve"> </w:t>
        </w:r>
        <w:proofErr w:type="spellStart"/>
        <w:r w:rsidRPr="006B77D2">
          <w:rPr>
            <w:rFonts w:ascii="Times New Roman" w:hAnsi="Times New Roman" w:cs="Times New Roman"/>
            <w:sz w:val="26"/>
            <w:szCs w:val="26"/>
            <w:rPrChange w:id="411" w:author="Hoang" w:date="2022-04-29T12:21:00Z">
              <w:rPr/>
            </w:rPrChange>
          </w:rPr>
          <w:t>thoại</w:t>
        </w:r>
        <w:proofErr w:type="spellEnd"/>
        <w:r w:rsidRPr="006B77D2">
          <w:rPr>
            <w:rFonts w:ascii="Times New Roman" w:hAnsi="Times New Roman" w:cs="Times New Roman"/>
            <w:sz w:val="26"/>
            <w:szCs w:val="26"/>
            <w:rPrChange w:id="412" w:author="Hoang" w:date="2022-04-29T12:21:00Z">
              <w:rPr/>
            </w:rPrChange>
          </w:rPr>
          <w:t xml:space="preserve"> </w:t>
        </w:r>
        <w:proofErr w:type="spellStart"/>
        <w:r w:rsidRPr="006B77D2">
          <w:rPr>
            <w:rFonts w:ascii="Times New Roman" w:hAnsi="Times New Roman" w:cs="Times New Roman"/>
            <w:sz w:val="26"/>
            <w:szCs w:val="26"/>
            <w:rPrChange w:id="413" w:author="Hoang" w:date="2022-04-29T12:21:00Z">
              <w:rPr/>
            </w:rPrChange>
          </w:rPr>
          <w:t>thông</w:t>
        </w:r>
        <w:proofErr w:type="spellEnd"/>
        <w:r w:rsidRPr="006B77D2">
          <w:rPr>
            <w:rFonts w:ascii="Times New Roman" w:hAnsi="Times New Roman" w:cs="Times New Roman"/>
            <w:sz w:val="26"/>
            <w:szCs w:val="26"/>
            <w:rPrChange w:id="414" w:author="Hoang" w:date="2022-04-29T12:21:00Z">
              <w:rPr/>
            </w:rPrChange>
          </w:rPr>
          <w:t xml:space="preserve"> </w:t>
        </w:r>
        <w:proofErr w:type="spellStart"/>
        <w:r w:rsidRPr="006B77D2">
          <w:rPr>
            <w:rFonts w:ascii="Times New Roman" w:hAnsi="Times New Roman" w:cs="Times New Roman"/>
            <w:sz w:val="26"/>
            <w:szCs w:val="26"/>
            <w:rPrChange w:id="415" w:author="Hoang" w:date="2022-04-29T12:21:00Z">
              <w:rPr/>
            </w:rPrChange>
          </w:rPr>
          <w:t>minh</w:t>
        </w:r>
        <w:proofErr w:type="spellEnd"/>
        <w:r w:rsidRPr="006B77D2">
          <w:rPr>
            <w:rFonts w:ascii="Times New Roman" w:hAnsi="Times New Roman" w:cs="Times New Roman"/>
            <w:sz w:val="26"/>
            <w:szCs w:val="26"/>
            <w:rPrChange w:id="416" w:author="Hoang" w:date="2022-04-29T12:21:00Z">
              <w:rPr/>
            </w:rPrChange>
          </w:rPr>
          <w:t xml:space="preserve"> </w:t>
        </w:r>
        <w:proofErr w:type="spellStart"/>
        <w:r w:rsidRPr="006B77D2">
          <w:rPr>
            <w:rFonts w:ascii="Times New Roman" w:hAnsi="Times New Roman" w:cs="Times New Roman"/>
            <w:sz w:val="26"/>
            <w:szCs w:val="26"/>
            <w:rPrChange w:id="417" w:author="Hoang" w:date="2022-04-29T12:21:00Z">
              <w:rPr/>
            </w:rPrChange>
          </w:rPr>
          <w:t>là</w:t>
        </w:r>
        <w:proofErr w:type="spellEnd"/>
        <w:r w:rsidRPr="006B77D2">
          <w:rPr>
            <w:rFonts w:ascii="Times New Roman" w:hAnsi="Times New Roman" w:cs="Times New Roman"/>
            <w:sz w:val="26"/>
            <w:szCs w:val="26"/>
            <w:rPrChange w:id="418" w:author="Hoang" w:date="2022-04-29T12:21:00Z">
              <w:rPr/>
            </w:rPrChange>
          </w:rPr>
          <w:t xml:space="preserve"> </w:t>
        </w:r>
        <w:proofErr w:type="spellStart"/>
        <w:r w:rsidRPr="006B77D2">
          <w:rPr>
            <w:rFonts w:ascii="Times New Roman" w:hAnsi="Times New Roman" w:cs="Times New Roman"/>
            <w:sz w:val="26"/>
            <w:szCs w:val="26"/>
            <w:rPrChange w:id="419" w:author="Hoang" w:date="2022-04-29T12:21:00Z">
              <w:rPr/>
            </w:rPrChange>
          </w:rPr>
          <w:t>pương</w:t>
        </w:r>
        <w:proofErr w:type="spellEnd"/>
        <w:r w:rsidRPr="006B77D2">
          <w:rPr>
            <w:rFonts w:ascii="Times New Roman" w:hAnsi="Times New Roman" w:cs="Times New Roman"/>
            <w:sz w:val="26"/>
            <w:szCs w:val="26"/>
            <w:rPrChange w:id="420" w:author="Hoang" w:date="2022-04-29T12:21:00Z">
              <w:rPr/>
            </w:rPrChange>
          </w:rPr>
          <w:t xml:space="preserve"> </w:t>
        </w:r>
        <w:proofErr w:type="spellStart"/>
        <w:r w:rsidRPr="006B77D2">
          <w:rPr>
            <w:rFonts w:ascii="Times New Roman" w:hAnsi="Times New Roman" w:cs="Times New Roman"/>
            <w:sz w:val="26"/>
            <w:szCs w:val="26"/>
            <w:rPrChange w:id="421" w:author="Hoang" w:date="2022-04-29T12:21:00Z">
              <w:rPr/>
            </w:rPrChange>
          </w:rPr>
          <w:t>pháp</w:t>
        </w:r>
        <w:proofErr w:type="spellEnd"/>
        <w:r w:rsidRPr="006B77D2">
          <w:rPr>
            <w:rFonts w:ascii="Times New Roman" w:hAnsi="Times New Roman" w:cs="Times New Roman"/>
            <w:sz w:val="26"/>
            <w:szCs w:val="26"/>
            <w:rPrChange w:id="422" w:author="Hoang" w:date="2022-04-29T12:21:00Z">
              <w:rPr/>
            </w:rPrChange>
          </w:rPr>
          <w:t xml:space="preserve"> </w:t>
        </w:r>
        <w:proofErr w:type="spellStart"/>
        <w:r w:rsidRPr="006B77D2">
          <w:rPr>
            <w:rFonts w:ascii="Times New Roman" w:hAnsi="Times New Roman" w:cs="Times New Roman"/>
            <w:sz w:val="26"/>
            <w:szCs w:val="26"/>
            <w:rPrChange w:id="423" w:author="Hoang" w:date="2022-04-29T12:21:00Z">
              <w:rPr/>
            </w:rPrChange>
          </w:rPr>
          <w:t>nổi</w:t>
        </w:r>
        <w:proofErr w:type="spellEnd"/>
        <w:r w:rsidRPr="006B77D2">
          <w:rPr>
            <w:rFonts w:ascii="Times New Roman" w:hAnsi="Times New Roman" w:cs="Times New Roman"/>
            <w:sz w:val="26"/>
            <w:szCs w:val="26"/>
            <w:rPrChange w:id="424" w:author="Hoang" w:date="2022-04-29T12:21:00Z">
              <w:rPr/>
            </w:rPrChange>
          </w:rPr>
          <w:t xml:space="preserve"> </w:t>
        </w:r>
        <w:proofErr w:type="spellStart"/>
        <w:r w:rsidRPr="006B77D2">
          <w:rPr>
            <w:rFonts w:ascii="Times New Roman" w:hAnsi="Times New Roman" w:cs="Times New Roman"/>
            <w:sz w:val="26"/>
            <w:szCs w:val="26"/>
            <w:rPrChange w:id="425" w:author="Hoang" w:date="2022-04-29T12:21:00Z">
              <w:rPr/>
            </w:rPrChange>
          </w:rPr>
          <w:t>trội</w:t>
        </w:r>
        <w:proofErr w:type="spellEnd"/>
        <w:r w:rsidRPr="006B77D2">
          <w:rPr>
            <w:rFonts w:ascii="Times New Roman" w:hAnsi="Times New Roman" w:cs="Times New Roman"/>
            <w:sz w:val="26"/>
            <w:szCs w:val="26"/>
            <w:rPrChange w:id="426" w:author="Hoang" w:date="2022-04-29T12:21:00Z">
              <w:rPr/>
            </w:rPrChange>
          </w:rPr>
          <w:t xml:space="preserve"> </w:t>
        </w:r>
        <w:proofErr w:type="spellStart"/>
        <w:r w:rsidRPr="006B77D2">
          <w:rPr>
            <w:rFonts w:ascii="Times New Roman" w:hAnsi="Times New Roman" w:cs="Times New Roman"/>
            <w:sz w:val="26"/>
            <w:szCs w:val="26"/>
            <w:rPrChange w:id="427" w:author="Hoang" w:date="2022-04-29T12:21:00Z">
              <w:rPr/>
            </w:rPrChange>
          </w:rPr>
          <w:t>hơn</w:t>
        </w:r>
        <w:proofErr w:type="spellEnd"/>
        <w:r w:rsidRPr="006B77D2">
          <w:rPr>
            <w:rFonts w:ascii="Times New Roman" w:hAnsi="Times New Roman" w:cs="Times New Roman"/>
            <w:sz w:val="26"/>
            <w:szCs w:val="26"/>
            <w:rPrChange w:id="428" w:author="Hoang" w:date="2022-04-29T12:21:00Z">
              <w:rPr/>
            </w:rPrChange>
          </w:rPr>
          <w:t xml:space="preserve"> </w:t>
        </w:r>
        <w:proofErr w:type="spellStart"/>
        <w:r w:rsidRPr="006B77D2">
          <w:rPr>
            <w:rFonts w:ascii="Times New Roman" w:hAnsi="Times New Roman" w:cs="Times New Roman"/>
            <w:sz w:val="26"/>
            <w:szCs w:val="26"/>
            <w:rPrChange w:id="429" w:author="Hoang" w:date="2022-04-29T12:21:00Z">
              <w:rPr/>
            </w:rPrChange>
          </w:rPr>
          <w:t>cả</w:t>
        </w:r>
        <w:proofErr w:type="spellEnd"/>
        <w:r w:rsidRPr="006B77D2">
          <w:rPr>
            <w:rFonts w:ascii="Times New Roman" w:hAnsi="Times New Roman" w:cs="Times New Roman"/>
            <w:sz w:val="26"/>
            <w:szCs w:val="26"/>
            <w:rPrChange w:id="430" w:author="Hoang" w:date="2022-04-29T12:21:00Z">
              <w:rPr/>
            </w:rPrChange>
          </w:rPr>
          <w:t xml:space="preserve">. </w:t>
        </w:r>
        <w:proofErr w:type="spellStart"/>
        <w:r w:rsidRPr="006B77D2">
          <w:rPr>
            <w:rFonts w:ascii="Times New Roman" w:hAnsi="Times New Roman" w:cs="Times New Roman"/>
            <w:sz w:val="26"/>
            <w:szCs w:val="26"/>
            <w:rPrChange w:id="431" w:author="Hoang" w:date="2022-04-29T12:21:00Z">
              <w:rPr/>
            </w:rPrChange>
          </w:rPr>
          <w:t>Bán</w:t>
        </w:r>
        <w:proofErr w:type="spellEnd"/>
        <w:r w:rsidRPr="006B77D2">
          <w:rPr>
            <w:rFonts w:ascii="Times New Roman" w:hAnsi="Times New Roman" w:cs="Times New Roman"/>
            <w:sz w:val="26"/>
            <w:szCs w:val="26"/>
            <w:rPrChange w:id="432" w:author="Hoang" w:date="2022-04-29T12:21:00Z">
              <w:rPr/>
            </w:rPrChange>
          </w:rPr>
          <w:t xml:space="preserve"> </w:t>
        </w:r>
        <w:proofErr w:type="spellStart"/>
        <w:r w:rsidRPr="006B77D2">
          <w:rPr>
            <w:rFonts w:ascii="Times New Roman" w:hAnsi="Times New Roman" w:cs="Times New Roman"/>
            <w:sz w:val="26"/>
            <w:szCs w:val="26"/>
            <w:rPrChange w:id="433" w:author="Hoang" w:date="2022-04-29T12:21:00Z">
              <w:rPr/>
            </w:rPrChange>
          </w:rPr>
          <w:t>hàng</w:t>
        </w:r>
        <w:proofErr w:type="spellEnd"/>
        <w:r w:rsidRPr="006B77D2">
          <w:rPr>
            <w:rFonts w:ascii="Times New Roman" w:hAnsi="Times New Roman" w:cs="Times New Roman"/>
            <w:sz w:val="26"/>
            <w:szCs w:val="26"/>
            <w:rPrChange w:id="434" w:author="Hoang" w:date="2022-04-29T12:21:00Z">
              <w:rPr/>
            </w:rPrChange>
          </w:rPr>
          <w:t xml:space="preserve"> </w:t>
        </w:r>
        <w:proofErr w:type="spellStart"/>
        <w:r w:rsidRPr="006B77D2">
          <w:rPr>
            <w:rFonts w:ascii="Times New Roman" w:hAnsi="Times New Roman" w:cs="Times New Roman"/>
            <w:sz w:val="26"/>
            <w:szCs w:val="26"/>
            <w:rPrChange w:id="435" w:author="Hoang" w:date="2022-04-29T12:21:00Z">
              <w:rPr/>
            </w:rPrChange>
          </w:rPr>
          <w:t>có</w:t>
        </w:r>
        <w:proofErr w:type="spellEnd"/>
        <w:r w:rsidRPr="006B77D2">
          <w:rPr>
            <w:rFonts w:ascii="Times New Roman" w:hAnsi="Times New Roman" w:cs="Times New Roman"/>
            <w:sz w:val="26"/>
            <w:szCs w:val="26"/>
            <w:rPrChange w:id="436" w:author="Hoang" w:date="2022-04-29T12:21:00Z">
              <w:rPr/>
            </w:rPrChange>
          </w:rPr>
          <w:t xml:space="preserve"> </w:t>
        </w:r>
        <w:proofErr w:type="spellStart"/>
        <w:r w:rsidRPr="006B77D2">
          <w:rPr>
            <w:rFonts w:ascii="Times New Roman" w:hAnsi="Times New Roman" w:cs="Times New Roman"/>
            <w:sz w:val="26"/>
            <w:szCs w:val="26"/>
            <w:rPrChange w:id="437" w:author="Hoang" w:date="2022-04-29T12:21:00Z">
              <w:rPr/>
            </w:rPrChange>
          </w:rPr>
          <w:t>thể</w:t>
        </w:r>
        <w:proofErr w:type="spellEnd"/>
        <w:r w:rsidRPr="006B77D2">
          <w:rPr>
            <w:rFonts w:ascii="Times New Roman" w:hAnsi="Times New Roman" w:cs="Times New Roman"/>
            <w:sz w:val="26"/>
            <w:szCs w:val="26"/>
            <w:rPrChange w:id="438" w:author="Hoang" w:date="2022-04-29T12:21:00Z">
              <w:rPr/>
            </w:rPrChange>
          </w:rPr>
          <w:t xml:space="preserve"> </w:t>
        </w:r>
        <w:proofErr w:type="spellStart"/>
        <w:r w:rsidRPr="006B77D2">
          <w:rPr>
            <w:rFonts w:ascii="Times New Roman" w:hAnsi="Times New Roman" w:cs="Times New Roman"/>
            <w:sz w:val="26"/>
            <w:szCs w:val="26"/>
            <w:rPrChange w:id="439" w:author="Hoang" w:date="2022-04-29T12:21:00Z">
              <w:rPr/>
            </w:rPrChange>
          </w:rPr>
          <w:t>nhanh</w:t>
        </w:r>
        <w:proofErr w:type="spellEnd"/>
        <w:r w:rsidRPr="006B77D2">
          <w:rPr>
            <w:rFonts w:ascii="Times New Roman" w:hAnsi="Times New Roman" w:cs="Times New Roman"/>
            <w:sz w:val="26"/>
            <w:szCs w:val="26"/>
            <w:rPrChange w:id="440" w:author="Hoang" w:date="2022-04-29T12:21:00Z">
              <w:rPr/>
            </w:rPrChange>
          </w:rPr>
          <w:t xml:space="preserve"> </w:t>
        </w:r>
        <w:proofErr w:type="spellStart"/>
        <w:r w:rsidRPr="006B77D2">
          <w:rPr>
            <w:rFonts w:ascii="Times New Roman" w:hAnsi="Times New Roman" w:cs="Times New Roman"/>
            <w:sz w:val="26"/>
            <w:szCs w:val="26"/>
            <w:rPrChange w:id="441" w:author="Hoang" w:date="2022-04-29T12:21:00Z">
              <w:rPr/>
            </w:rPrChange>
          </w:rPr>
          <w:t>chóng</w:t>
        </w:r>
        <w:proofErr w:type="spellEnd"/>
        <w:r w:rsidRPr="006B77D2">
          <w:rPr>
            <w:rFonts w:ascii="Times New Roman" w:hAnsi="Times New Roman" w:cs="Times New Roman"/>
            <w:sz w:val="26"/>
            <w:szCs w:val="26"/>
            <w:rPrChange w:id="442" w:author="Hoang" w:date="2022-04-29T12:21:00Z">
              <w:rPr/>
            </w:rPrChange>
          </w:rPr>
          <w:t xml:space="preserve"> </w:t>
        </w:r>
        <w:proofErr w:type="spellStart"/>
        <w:r w:rsidRPr="006B77D2">
          <w:rPr>
            <w:rFonts w:ascii="Times New Roman" w:hAnsi="Times New Roman" w:cs="Times New Roman"/>
            <w:sz w:val="26"/>
            <w:szCs w:val="26"/>
            <w:rPrChange w:id="443" w:author="Hoang" w:date="2022-04-29T12:21:00Z">
              <w:rPr/>
            </w:rPrChange>
          </w:rPr>
          <w:t>quảng</w:t>
        </w:r>
        <w:proofErr w:type="spellEnd"/>
        <w:r w:rsidRPr="006B77D2">
          <w:rPr>
            <w:rFonts w:ascii="Times New Roman" w:hAnsi="Times New Roman" w:cs="Times New Roman"/>
            <w:sz w:val="26"/>
            <w:szCs w:val="26"/>
            <w:rPrChange w:id="444" w:author="Hoang" w:date="2022-04-29T12:21:00Z">
              <w:rPr/>
            </w:rPrChange>
          </w:rPr>
          <w:t xml:space="preserve"> </w:t>
        </w:r>
        <w:proofErr w:type="spellStart"/>
        <w:r w:rsidRPr="006B77D2">
          <w:rPr>
            <w:rFonts w:ascii="Times New Roman" w:hAnsi="Times New Roman" w:cs="Times New Roman"/>
            <w:sz w:val="26"/>
            <w:szCs w:val="26"/>
            <w:rPrChange w:id="445" w:author="Hoang" w:date="2022-04-29T12:21:00Z">
              <w:rPr/>
            </w:rPrChange>
          </w:rPr>
          <w:t>bá</w:t>
        </w:r>
        <w:proofErr w:type="spellEnd"/>
        <w:r w:rsidRPr="006B77D2">
          <w:rPr>
            <w:rFonts w:ascii="Times New Roman" w:hAnsi="Times New Roman" w:cs="Times New Roman"/>
            <w:sz w:val="26"/>
            <w:szCs w:val="26"/>
            <w:rPrChange w:id="446" w:author="Hoang" w:date="2022-04-29T12:21:00Z">
              <w:rPr/>
            </w:rPrChange>
          </w:rPr>
          <w:t xml:space="preserve"> </w:t>
        </w:r>
        <w:proofErr w:type="spellStart"/>
        <w:r w:rsidRPr="006B77D2">
          <w:rPr>
            <w:rFonts w:ascii="Times New Roman" w:hAnsi="Times New Roman" w:cs="Times New Roman"/>
            <w:sz w:val="26"/>
            <w:szCs w:val="26"/>
            <w:rPrChange w:id="447" w:author="Hoang" w:date="2022-04-29T12:21:00Z">
              <w:rPr/>
            </w:rPrChange>
          </w:rPr>
          <w:t>thương</w:t>
        </w:r>
        <w:proofErr w:type="spellEnd"/>
        <w:r w:rsidRPr="006B77D2">
          <w:rPr>
            <w:rFonts w:ascii="Times New Roman" w:hAnsi="Times New Roman" w:cs="Times New Roman"/>
            <w:sz w:val="26"/>
            <w:szCs w:val="26"/>
            <w:rPrChange w:id="448" w:author="Hoang" w:date="2022-04-29T12:21:00Z">
              <w:rPr/>
            </w:rPrChange>
          </w:rPr>
          <w:t xml:space="preserve"> </w:t>
        </w:r>
        <w:proofErr w:type="spellStart"/>
        <w:r w:rsidRPr="006B77D2">
          <w:rPr>
            <w:rFonts w:ascii="Times New Roman" w:hAnsi="Times New Roman" w:cs="Times New Roman"/>
            <w:sz w:val="26"/>
            <w:szCs w:val="26"/>
            <w:rPrChange w:id="449" w:author="Hoang" w:date="2022-04-29T12:21:00Z">
              <w:rPr/>
            </w:rPrChange>
          </w:rPr>
          <w:t>hiệu</w:t>
        </w:r>
        <w:proofErr w:type="spellEnd"/>
        <w:r w:rsidRPr="006B77D2">
          <w:rPr>
            <w:rFonts w:ascii="Times New Roman" w:hAnsi="Times New Roman" w:cs="Times New Roman"/>
            <w:sz w:val="26"/>
            <w:szCs w:val="26"/>
            <w:rPrChange w:id="450" w:author="Hoang" w:date="2022-04-29T12:21:00Z">
              <w:rPr/>
            </w:rPrChange>
          </w:rPr>
          <w:t xml:space="preserve">, </w:t>
        </w:r>
        <w:proofErr w:type="spellStart"/>
        <w:r w:rsidRPr="006B77D2">
          <w:rPr>
            <w:rFonts w:ascii="Times New Roman" w:hAnsi="Times New Roman" w:cs="Times New Roman"/>
            <w:sz w:val="26"/>
            <w:szCs w:val="26"/>
            <w:rPrChange w:id="451" w:author="Hoang" w:date="2022-04-29T12:21:00Z">
              <w:rPr/>
            </w:rPrChange>
          </w:rPr>
          <w:t>chất</w:t>
        </w:r>
        <w:proofErr w:type="spellEnd"/>
        <w:r w:rsidRPr="006B77D2">
          <w:rPr>
            <w:rFonts w:ascii="Times New Roman" w:hAnsi="Times New Roman" w:cs="Times New Roman"/>
            <w:sz w:val="26"/>
            <w:szCs w:val="26"/>
            <w:rPrChange w:id="452" w:author="Hoang" w:date="2022-04-29T12:21:00Z">
              <w:rPr/>
            </w:rPrChange>
          </w:rPr>
          <w:t xml:space="preserve"> </w:t>
        </w:r>
        <w:proofErr w:type="spellStart"/>
        <w:r w:rsidRPr="006B77D2">
          <w:rPr>
            <w:rFonts w:ascii="Times New Roman" w:hAnsi="Times New Roman" w:cs="Times New Roman"/>
            <w:sz w:val="26"/>
            <w:szCs w:val="26"/>
            <w:rPrChange w:id="453" w:author="Hoang" w:date="2022-04-29T12:21:00Z">
              <w:rPr/>
            </w:rPrChange>
          </w:rPr>
          <w:t>lượn</w:t>
        </w:r>
        <w:proofErr w:type="spellEnd"/>
        <w:r w:rsidRPr="006B77D2">
          <w:rPr>
            <w:rFonts w:ascii="Times New Roman" w:hAnsi="Times New Roman" w:cs="Times New Roman"/>
            <w:sz w:val="26"/>
            <w:szCs w:val="26"/>
            <w:rPrChange w:id="454" w:author="Hoang" w:date="2022-04-29T12:21:00Z">
              <w:rPr/>
            </w:rPrChange>
          </w:rPr>
          <w:t xml:space="preserve">, </w:t>
        </w:r>
        <w:proofErr w:type="spellStart"/>
        <w:r w:rsidRPr="006B77D2">
          <w:rPr>
            <w:rFonts w:ascii="Times New Roman" w:hAnsi="Times New Roman" w:cs="Times New Roman"/>
            <w:sz w:val="26"/>
            <w:szCs w:val="26"/>
            <w:rPrChange w:id="455" w:author="Hoang" w:date="2022-04-29T12:21:00Z">
              <w:rPr/>
            </w:rPrChange>
          </w:rPr>
          <w:t>uy</w:t>
        </w:r>
        <w:proofErr w:type="spellEnd"/>
        <w:r w:rsidRPr="006B77D2">
          <w:rPr>
            <w:rFonts w:ascii="Times New Roman" w:hAnsi="Times New Roman" w:cs="Times New Roman"/>
            <w:sz w:val="26"/>
            <w:szCs w:val="26"/>
            <w:rPrChange w:id="456" w:author="Hoang" w:date="2022-04-29T12:21:00Z">
              <w:rPr/>
            </w:rPrChange>
          </w:rPr>
          <w:t xml:space="preserve"> </w:t>
        </w:r>
        <w:proofErr w:type="spellStart"/>
        <w:r w:rsidRPr="006B77D2">
          <w:rPr>
            <w:rFonts w:ascii="Times New Roman" w:hAnsi="Times New Roman" w:cs="Times New Roman"/>
            <w:sz w:val="26"/>
            <w:szCs w:val="26"/>
            <w:rPrChange w:id="457" w:author="Hoang" w:date="2022-04-29T12:21:00Z">
              <w:rPr/>
            </w:rPrChange>
          </w:rPr>
          <w:t>tín</w:t>
        </w:r>
        <w:proofErr w:type="spellEnd"/>
        <w:r w:rsidRPr="006B77D2">
          <w:rPr>
            <w:rFonts w:ascii="Times New Roman" w:hAnsi="Times New Roman" w:cs="Times New Roman"/>
            <w:sz w:val="26"/>
            <w:szCs w:val="26"/>
            <w:rPrChange w:id="458" w:author="Hoang" w:date="2022-04-29T12:21:00Z">
              <w:rPr/>
            </w:rPrChange>
          </w:rPr>
          <w:t xml:space="preserve"> </w:t>
        </w:r>
        <w:proofErr w:type="spellStart"/>
        <w:r w:rsidRPr="006B77D2">
          <w:rPr>
            <w:rFonts w:ascii="Times New Roman" w:hAnsi="Times New Roman" w:cs="Times New Roman"/>
            <w:sz w:val="26"/>
            <w:szCs w:val="26"/>
            <w:rPrChange w:id="459" w:author="Hoang" w:date="2022-04-29T12:21:00Z">
              <w:rPr/>
            </w:rPrChange>
          </w:rPr>
          <w:t>của</w:t>
        </w:r>
        <w:proofErr w:type="spellEnd"/>
        <w:r w:rsidRPr="006B77D2">
          <w:rPr>
            <w:rFonts w:ascii="Times New Roman" w:hAnsi="Times New Roman" w:cs="Times New Roman"/>
            <w:sz w:val="26"/>
            <w:szCs w:val="26"/>
            <w:rPrChange w:id="460" w:author="Hoang" w:date="2022-04-29T12:21:00Z">
              <w:rPr/>
            </w:rPrChange>
          </w:rPr>
          <w:t xml:space="preserve"> </w:t>
        </w:r>
        <w:proofErr w:type="spellStart"/>
        <w:r w:rsidRPr="006B77D2">
          <w:rPr>
            <w:rFonts w:ascii="Times New Roman" w:hAnsi="Times New Roman" w:cs="Times New Roman"/>
            <w:sz w:val="26"/>
            <w:szCs w:val="26"/>
            <w:rPrChange w:id="461" w:author="Hoang" w:date="2022-04-29T12:21:00Z">
              <w:rPr/>
            </w:rPrChange>
          </w:rPr>
          <w:t>mình</w:t>
        </w:r>
        <w:proofErr w:type="spellEnd"/>
        <w:r w:rsidRPr="006B77D2">
          <w:rPr>
            <w:rFonts w:ascii="Times New Roman" w:hAnsi="Times New Roman" w:cs="Times New Roman"/>
            <w:sz w:val="26"/>
            <w:szCs w:val="26"/>
            <w:rPrChange w:id="462" w:author="Hoang" w:date="2022-04-29T12:21:00Z">
              <w:rPr/>
            </w:rPrChange>
          </w:rPr>
          <w:t xml:space="preserve">, </w:t>
        </w:r>
        <w:proofErr w:type="spellStart"/>
        <w:r w:rsidRPr="006B77D2">
          <w:rPr>
            <w:rFonts w:ascii="Times New Roman" w:hAnsi="Times New Roman" w:cs="Times New Roman"/>
            <w:sz w:val="26"/>
            <w:szCs w:val="26"/>
            <w:rPrChange w:id="463" w:author="Hoang" w:date="2022-04-29T12:21:00Z">
              <w:rPr/>
            </w:rPrChange>
          </w:rPr>
          <w:t>dễ</w:t>
        </w:r>
        <w:proofErr w:type="spellEnd"/>
        <w:r w:rsidRPr="006B77D2">
          <w:rPr>
            <w:rFonts w:ascii="Times New Roman" w:hAnsi="Times New Roman" w:cs="Times New Roman"/>
            <w:sz w:val="26"/>
            <w:szCs w:val="26"/>
            <w:rPrChange w:id="464" w:author="Hoang" w:date="2022-04-29T12:21:00Z">
              <w:rPr/>
            </w:rPrChange>
          </w:rPr>
          <w:t xml:space="preserve"> </w:t>
        </w:r>
        <w:proofErr w:type="spellStart"/>
        <w:r w:rsidRPr="006B77D2">
          <w:rPr>
            <w:rFonts w:ascii="Times New Roman" w:hAnsi="Times New Roman" w:cs="Times New Roman"/>
            <w:sz w:val="26"/>
            <w:szCs w:val="26"/>
            <w:rPrChange w:id="465" w:author="Hoang" w:date="2022-04-29T12:21:00Z">
              <w:rPr/>
            </w:rPrChange>
          </w:rPr>
          <w:t>tìm</w:t>
        </w:r>
        <w:proofErr w:type="spellEnd"/>
        <w:r w:rsidRPr="006B77D2">
          <w:rPr>
            <w:rFonts w:ascii="Times New Roman" w:hAnsi="Times New Roman" w:cs="Times New Roman"/>
            <w:sz w:val="26"/>
            <w:szCs w:val="26"/>
            <w:rPrChange w:id="466" w:author="Hoang" w:date="2022-04-29T12:21:00Z">
              <w:rPr/>
            </w:rPrChange>
          </w:rPr>
          <w:t xml:space="preserve"> </w:t>
        </w:r>
        <w:proofErr w:type="spellStart"/>
        <w:r w:rsidRPr="006B77D2">
          <w:rPr>
            <w:rFonts w:ascii="Times New Roman" w:hAnsi="Times New Roman" w:cs="Times New Roman"/>
            <w:sz w:val="26"/>
            <w:szCs w:val="26"/>
            <w:rPrChange w:id="467" w:author="Hoang" w:date="2022-04-29T12:21:00Z">
              <w:rPr/>
            </w:rPrChange>
          </w:rPr>
          <w:t>kiếmGiúp</w:t>
        </w:r>
        <w:proofErr w:type="spellEnd"/>
        <w:r w:rsidRPr="006B77D2">
          <w:rPr>
            <w:rFonts w:ascii="Times New Roman" w:hAnsi="Times New Roman" w:cs="Times New Roman"/>
            <w:sz w:val="26"/>
            <w:szCs w:val="26"/>
            <w:rPrChange w:id="468" w:author="Hoang" w:date="2022-04-29T12:21:00Z">
              <w:rPr/>
            </w:rPrChange>
          </w:rPr>
          <w:t xml:space="preserve"> </w:t>
        </w:r>
        <w:proofErr w:type="spellStart"/>
        <w:r w:rsidRPr="006B77D2">
          <w:rPr>
            <w:rFonts w:ascii="Times New Roman" w:hAnsi="Times New Roman" w:cs="Times New Roman"/>
            <w:sz w:val="26"/>
            <w:szCs w:val="26"/>
            <w:rPrChange w:id="469" w:author="Hoang" w:date="2022-04-29T12:21:00Z">
              <w:rPr/>
            </w:rPrChange>
          </w:rPr>
          <w:t>khách</w:t>
        </w:r>
        <w:proofErr w:type="spellEnd"/>
        <w:r w:rsidRPr="006B77D2">
          <w:rPr>
            <w:rFonts w:ascii="Times New Roman" w:hAnsi="Times New Roman" w:cs="Times New Roman"/>
            <w:sz w:val="26"/>
            <w:szCs w:val="26"/>
            <w:rPrChange w:id="470" w:author="Hoang" w:date="2022-04-29T12:21:00Z">
              <w:rPr/>
            </w:rPrChange>
          </w:rPr>
          <w:t xml:space="preserve"> </w:t>
        </w:r>
        <w:proofErr w:type="spellStart"/>
        <w:r w:rsidRPr="006B77D2">
          <w:rPr>
            <w:rFonts w:ascii="Times New Roman" w:hAnsi="Times New Roman" w:cs="Times New Roman"/>
            <w:sz w:val="26"/>
            <w:szCs w:val="26"/>
            <w:rPrChange w:id="471" w:author="Hoang" w:date="2022-04-29T12:21:00Z">
              <w:rPr/>
            </w:rPrChange>
          </w:rPr>
          <w:t>hàng</w:t>
        </w:r>
        <w:proofErr w:type="spellEnd"/>
        <w:r w:rsidRPr="006B77D2">
          <w:rPr>
            <w:rFonts w:ascii="Times New Roman" w:hAnsi="Times New Roman" w:cs="Times New Roman"/>
            <w:sz w:val="26"/>
            <w:szCs w:val="26"/>
            <w:rPrChange w:id="472" w:author="Hoang" w:date="2022-04-29T12:21:00Z">
              <w:rPr/>
            </w:rPrChange>
          </w:rPr>
          <w:t xml:space="preserve"> </w:t>
        </w:r>
        <w:proofErr w:type="spellStart"/>
        <w:r w:rsidRPr="006B77D2">
          <w:rPr>
            <w:rFonts w:ascii="Times New Roman" w:hAnsi="Times New Roman" w:cs="Times New Roman"/>
            <w:sz w:val="26"/>
            <w:szCs w:val="26"/>
            <w:rPrChange w:id="473" w:author="Hoang" w:date="2022-04-29T12:21:00Z">
              <w:rPr/>
            </w:rPrChange>
          </w:rPr>
          <w:t>có</w:t>
        </w:r>
        <w:proofErr w:type="spellEnd"/>
        <w:r w:rsidRPr="006B77D2">
          <w:rPr>
            <w:rFonts w:ascii="Times New Roman" w:hAnsi="Times New Roman" w:cs="Times New Roman"/>
            <w:sz w:val="26"/>
            <w:szCs w:val="26"/>
            <w:rPrChange w:id="474" w:author="Hoang" w:date="2022-04-29T12:21:00Z">
              <w:rPr/>
            </w:rPrChange>
          </w:rPr>
          <w:t xml:space="preserve"> </w:t>
        </w:r>
        <w:proofErr w:type="spellStart"/>
        <w:r w:rsidRPr="006B77D2">
          <w:rPr>
            <w:rFonts w:ascii="Times New Roman" w:hAnsi="Times New Roman" w:cs="Times New Roman"/>
            <w:sz w:val="26"/>
            <w:szCs w:val="26"/>
            <w:rPrChange w:id="475" w:author="Hoang" w:date="2022-04-29T12:21:00Z">
              <w:rPr/>
            </w:rPrChange>
          </w:rPr>
          <w:t>thể</w:t>
        </w:r>
        <w:proofErr w:type="spellEnd"/>
        <w:r w:rsidRPr="006B77D2">
          <w:rPr>
            <w:rFonts w:ascii="Times New Roman" w:hAnsi="Times New Roman" w:cs="Times New Roman"/>
            <w:sz w:val="26"/>
            <w:szCs w:val="26"/>
            <w:rPrChange w:id="476" w:author="Hoang" w:date="2022-04-29T12:21:00Z">
              <w:rPr/>
            </w:rPrChange>
          </w:rPr>
          <w:t xml:space="preserve"> </w:t>
        </w:r>
        <w:proofErr w:type="spellStart"/>
        <w:r w:rsidRPr="006B77D2">
          <w:rPr>
            <w:rFonts w:ascii="Times New Roman" w:hAnsi="Times New Roman" w:cs="Times New Roman"/>
            <w:sz w:val="26"/>
            <w:szCs w:val="26"/>
            <w:rPrChange w:id="477" w:author="Hoang" w:date="2022-04-29T12:21:00Z">
              <w:rPr/>
            </w:rPrChange>
          </w:rPr>
          <w:t>lựa</w:t>
        </w:r>
        <w:proofErr w:type="spellEnd"/>
        <w:r w:rsidRPr="006B77D2">
          <w:rPr>
            <w:rFonts w:ascii="Times New Roman" w:hAnsi="Times New Roman" w:cs="Times New Roman"/>
            <w:sz w:val="26"/>
            <w:szCs w:val="26"/>
            <w:rPrChange w:id="478" w:author="Hoang" w:date="2022-04-29T12:21:00Z">
              <w:rPr/>
            </w:rPrChange>
          </w:rPr>
          <w:t xml:space="preserve"> </w:t>
        </w:r>
        <w:proofErr w:type="spellStart"/>
        <w:r w:rsidRPr="006B77D2">
          <w:rPr>
            <w:rFonts w:ascii="Times New Roman" w:hAnsi="Times New Roman" w:cs="Times New Roman"/>
            <w:sz w:val="26"/>
            <w:szCs w:val="26"/>
            <w:rPrChange w:id="479" w:author="Hoang" w:date="2022-04-29T12:21:00Z">
              <w:rPr/>
            </w:rPrChange>
          </w:rPr>
          <w:t>chọn</w:t>
        </w:r>
        <w:proofErr w:type="spellEnd"/>
        <w:r w:rsidRPr="006B77D2">
          <w:rPr>
            <w:rFonts w:ascii="Times New Roman" w:hAnsi="Times New Roman" w:cs="Times New Roman"/>
            <w:sz w:val="26"/>
            <w:szCs w:val="26"/>
            <w:rPrChange w:id="480" w:author="Hoang" w:date="2022-04-29T12:21:00Z">
              <w:rPr/>
            </w:rPrChange>
          </w:rPr>
          <w:t xml:space="preserve"> </w:t>
        </w:r>
        <w:proofErr w:type="spellStart"/>
        <w:r w:rsidRPr="006B77D2">
          <w:rPr>
            <w:rFonts w:ascii="Times New Roman" w:hAnsi="Times New Roman" w:cs="Times New Roman"/>
            <w:sz w:val="26"/>
            <w:szCs w:val="26"/>
            <w:rPrChange w:id="481" w:author="Hoang" w:date="2022-04-29T12:21:00Z">
              <w:rPr/>
            </w:rPrChange>
          </w:rPr>
          <w:t>cho</w:t>
        </w:r>
        <w:proofErr w:type="spellEnd"/>
        <w:r w:rsidRPr="006B77D2">
          <w:rPr>
            <w:rFonts w:ascii="Times New Roman" w:hAnsi="Times New Roman" w:cs="Times New Roman"/>
            <w:sz w:val="26"/>
            <w:szCs w:val="26"/>
            <w:rPrChange w:id="482" w:author="Hoang" w:date="2022-04-29T12:21:00Z">
              <w:rPr/>
            </w:rPrChange>
          </w:rPr>
          <w:t xml:space="preserve"> </w:t>
        </w:r>
        <w:proofErr w:type="spellStart"/>
        <w:r w:rsidRPr="006B77D2">
          <w:rPr>
            <w:rFonts w:ascii="Times New Roman" w:hAnsi="Times New Roman" w:cs="Times New Roman"/>
            <w:sz w:val="26"/>
            <w:szCs w:val="26"/>
            <w:rPrChange w:id="483" w:author="Hoang" w:date="2022-04-29T12:21:00Z">
              <w:rPr/>
            </w:rPrChange>
          </w:rPr>
          <w:t>mình</w:t>
        </w:r>
        <w:proofErr w:type="spellEnd"/>
        <w:r w:rsidRPr="006B77D2">
          <w:rPr>
            <w:rFonts w:ascii="Times New Roman" w:hAnsi="Times New Roman" w:cs="Times New Roman"/>
            <w:sz w:val="26"/>
            <w:szCs w:val="26"/>
            <w:rPrChange w:id="484" w:author="Hoang" w:date="2022-04-29T12:21:00Z">
              <w:rPr/>
            </w:rPrChange>
          </w:rPr>
          <w:t xml:space="preserve"> </w:t>
        </w:r>
        <w:proofErr w:type="spellStart"/>
        <w:r w:rsidRPr="006B77D2">
          <w:rPr>
            <w:rFonts w:ascii="Times New Roman" w:hAnsi="Times New Roman" w:cs="Times New Roman"/>
            <w:sz w:val="26"/>
            <w:szCs w:val="26"/>
            <w:rPrChange w:id="485" w:author="Hoang" w:date="2022-04-29T12:21:00Z">
              <w:rPr/>
            </w:rPrChange>
          </w:rPr>
          <w:t>một</w:t>
        </w:r>
        <w:proofErr w:type="spellEnd"/>
        <w:r w:rsidRPr="006B77D2">
          <w:rPr>
            <w:rFonts w:ascii="Times New Roman" w:hAnsi="Times New Roman" w:cs="Times New Roman"/>
            <w:sz w:val="26"/>
            <w:szCs w:val="26"/>
            <w:rPrChange w:id="486" w:author="Hoang" w:date="2022-04-29T12:21:00Z">
              <w:rPr/>
            </w:rPrChange>
          </w:rPr>
          <w:t xml:space="preserve"> </w:t>
        </w:r>
        <w:proofErr w:type="spellStart"/>
        <w:r w:rsidRPr="006B77D2">
          <w:rPr>
            <w:rFonts w:ascii="Times New Roman" w:hAnsi="Times New Roman" w:cs="Times New Roman"/>
            <w:sz w:val="26"/>
            <w:szCs w:val="26"/>
            <w:rPrChange w:id="487" w:author="Hoang" w:date="2022-04-29T12:21:00Z">
              <w:rPr/>
            </w:rPrChange>
          </w:rPr>
          <w:t>bộ</w:t>
        </w:r>
        <w:proofErr w:type="spellEnd"/>
        <w:r w:rsidRPr="006B77D2">
          <w:rPr>
            <w:rFonts w:ascii="Times New Roman" w:hAnsi="Times New Roman" w:cs="Times New Roman"/>
            <w:sz w:val="26"/>
            <w:szCs w:val="26"/>
            <w:rPrChange w:id="488" w:author="Hoang" w:date="2022-04-29T12:21:00Z">
              <w:rPr/>
            </w:rPrChange>
          </w:rPr>
          <w:t xml:space="preserve"> </w:t>
        </w:r>
        <w:proofErr w:type="spellStart"/>
        <w:r w:rsidRPr="006B77D2">
          <w:rPr>
            <w:rFonts w:ascii="Times New Roman" w:hAnsi="Times New Roman" w:cs="Times New Roman"/>
            <w:sz w:val="26"/>
            <w:szCs w:val="26"/>
            <w:rPrChange w:id="489" w:author="Hoang" w:date="2022-04-29T12:21:00Z">
              <w:rPr/>
            </w:rPrChange>
          </w:rPr>
          <w:t>áo</w:t>
        </w:r>
        <w:proofErr w:type="spellEnd"/>
        <w:r w:rsidRPr="006B77D2">
          <w:rPr>
            <w:rFonts w:ascii="Times New Roman" w:hAnsi="Times New Roman" w:cs="Times New Roman"/>
            <w:sz w:val="26"/>
            <w:szCs w:val="26"/>
            <w:rPrChange w:id="490" w:author="Hoang" w:date="2022-04-29T12:21:00Z">
              <w:rPr/>
            </w:rPrChange>
          </w:rPr>
          <w:t xml:space="preserve"> </w:t>
        </w:r>
        <w:proofErr w:type="spellStart"/>
        <w:r w:rsidRPr="006B77D2">
          <w:rPr>
            <w:rFonts w:ascii="Times New Roman" w:hAnsi="Times New Roman" w:cs="Times New Roman"/>
            <w:sz w:val="26"/>
            <w:szCs w:val="26"/>
            <w:rPrChange w:id="491" w:author="Hoang" w:date="2022-04-29T12:21:00Z">
              <w:rPr/>
            </w:rPrChange>
          </w:rPr>
          <w:t>quần</w:t>
        </w:r>
        <w:proofErr w:type="spellEnd"/>
        <w:r w:rsidRPr="006B77D2">
          <w:rPr>
            <w:rFonts w:ascii="Times New Roman" w:hAnsi="Times New Roman" w:cs="Times New Roman"/>
            <w:sz w:val="26"/>
            <w:szCs w:val="26"/>
            <w:rPrChange w:id="492" w:author="Hoang" w:date="2022-04-29T12:21:00Z">
              <w:rPr/>
            </w:rPrChange>
          </w:rPr>
          <w:t xml:space="preserve"> </w:t>
        </w:r>
        <w:proofErr w:type="spellStart"/>
        <w:r w:rsidRPr="006B77D2">
          <w:rPr>
            <w:rFonts w:ascii="Times New Roman" w:hAnsi="Times New Roman" w:cs="Times New Roman"/>
            <w:sz w:val="26"/>
            <w:szCs w:val="26"/>
            <w:rPrChange w:id="493" w:author="Hoang" w:date="2022-04-29T12:21:00Z">
              <w:rPr/>
            </w:rPrChange>
          </w:rPr>
          <w:t>ưng</w:t>
        </w:r>
        <w:proofErr w:type="spellEnd"/>
        <w:r w:rsidRPr="006B77D2">
          <w:rPr>
            <w:rFonts w:ascii="Times New Roman" w:hAnsi="Times New Roman" w:cs="Times New Roman"/>
            <w:sz w:val="26"/>
            <w:szCs w:val="26"/>
            <w:rPrChange w:id="494" w:author="Hoang" w:date="2022-04-29T12:21:00Z">
              <w:rPr/>
            </w:rPrChange>
          </w:rPr>
          <w:t xml:space="preserve"> ý </w:t>
        </w:r>
        <w:proofErr w:type="spellStart"/>
        <w:r w:rsidRPr="006B77D2">
          <w:rPr>
            <w:rFonts w:ascii="Times New Roman" w:hAnsi="Times New Roman" w:cs="Times New Roman"/>
            <w:sz w:val="26"/>
            <w:szCs w:val="26"/>
            <w:rPrChange w:id="495" w:author="Hoang" w:date="2022-04-29T12:21:00Z">
              <w:rPr/>
            </w:rPrChange>
          </w:rPr>
          <w:t>mà</w:t>
        </w:r>
        <w:proofErr w:type="spellEnd"/>
        <w:r w:rsidRPr="006B77D2">
          <w:rPr>
            <w:rFonts w:ascii="Times New Roman" w:hAnsi="Times New Roman" w:cs="Times New Roman"/>
            <w:sz w:val="26"/>
            <w:szCs w:val="26"/>
            <w:rPrChange w:id="496" w:author="Hoang" w:date="2022-04-29T12:21:00Z">
              <w:rPr/>
            </w:rPrChange>
          </w:rPr>
          <w:t xml:space="preserve"> </w:t>
        </w:r>
        <w:proofErr w:type="spellStart"/>
        <w:r w:rsidRPr="006B77D2">
          <w:rPr>
            <w:rFonts w:ascii="Times New Roman" w:hAnsi="Times New Roman" w:cs="Times New Roman"/>
            <w:sz w:val="26"/>
            <w:szCs w:val="26"/>
            <w:rPrChange w:id="497" w:author="Hoang" w:date="2022-04-29T12:21:00Z">
              <w:rPr/>
            </w:rPrChange>
          </w:rPr>
          <w:t>không</w:t>
        </w:r>
        <w:proofErr w:type="spellEnd"/>
        <w:r w:rsidRPr="006B77D2">
          <w:rPr>
            <w:rFonts w:ascii="Times New Roman" w:hAnsi="Times New Roman" w:cs="Times New Roman"/>
            <w:sz w:val="26"/>
            <w:szCs w:val="26"/>
            <w:rPrChange w:id="498" w:author="Hoang" w:date="2022-04-29T12:21:00Z">
              <w:rPr/>
            </w:rPrChange>
          </w:rPr>
          <w:t xml:space="preserve"> </w:t>
        </w:r>
        <w:proofErr w:type="spellStart"/>
        <w:r w:rsidRPr="006B77D2">
          <w:rPr>
            <w:rFonts w:ascii="Times New Roman" w:hAnsi="Times New Roman" w:cs="Times New Roman"/>
            <w:sz w:val="26"/>
            <w:szCs w:val="26"/>
            <w:rPrChange w:id="499" w:author="Hoang" w:date="2022-04-29T12:21:00Z">
              <w:rPr/>
            </w:rPrChange>
          </w:rPr>
          <w:t>cần</w:t>
        </w:r>
        <w:proofErr w:type="spellEnd"/>
        <w:r w:rsidRPr="006B77D2">
          <w:rPr>
            <w:rFonts w:ascii="Times New Roman" w:hAnsi="Times New Roman" w:cs="Times New Roman"/>
            <w:sz w:val="26"/>
            <w:szCs w:val="26"/>
            <w:rPrChange w:id="500" w:author="Hoang" w:date="2022-04-29T12:21:00Z">
              <w:rPr/>
            </w:rPrChange>
          </w:rPr>
          <w:t xml:space="preserve"> </w:t>
        </w:r>
        <w:proofErr w:type="spellStart"/>
        <w:r w:rsidRPr="006B77D2">
          <w:rPr>
            <w:rFonts w:ascii="Times New Roman" w:hAnsi="Times New Roman" w:cs="Times New Roman"/>
            <w:sz w:val="26"/>
            <w:szCs w:val="26"/>
            <w:rPrChange w:id="501" w:author="Hoang" w:date="2022-04-29T12:21:00Z">
              <w:rPr/>
            </w:rPrChange>
          </w:rPr>
          <w:t>phải</w:t>
        </w:r>
        <w:proofErr w:type="spellEnd"/>
        <w:r w:rsidRPr="006B77D2">
          <w:rPr>
            <w:rFonts w:ascii="Times New Roman" w:hAnsi="Times New Roman" w:cs="Times New Roman"/>
            <w:sz w:val="26"/>
            <w:szCs w:val="26"/>
            <w:rPrChange w:id="502" w:author="Hoang" w:date="2022-04-29T12:21:00Z">
              <w:rPr/>
            </w:rPrChange>
          </w:rPr>
          <w:t xml:space="preserve"> </w:t>
        </w:r>
        <w:proofErr w:type="spellStart"/>
        <w:r w:rsidRPr="006B77D2">
          <w:rPr>
            <w:rFonts w:ascii="Times New Roman" w:hAnsi="Times New Roman" w:cs="Times New Roman"/>
            <w:sz w:val="26"/>
            <w:szCs w:val="26"/>
            <w:rPrChange w:id="503" w:author="Hoang" w:date="2022-04-29T12:21:00Z">
              <w:rPr/>
            </w:rPrChange>
          </w:rPr>
          <w:t>đến</w:t>
        </w:r>
        <w:proofErr w:type="spellEnd"/>
        <w:r w:rsidRPr="006B77D2">
          <w:rPr>
            <w:rFonts w:ascii="Times New Roman" w:hAnsi="Times New Roman" w:cs="Times New Roman"/>
            <w:sz w:val="26"/>
            <w:szCs w:val="26"/>
            <w:rPrChange w:id="504" w:author="Hoang" w:date="2022-04-29T12:21:00Z">
              <w:rPr/>
            </w:rPrChange>
          </w:rPr>
          <w:t xml:space="preserve"> </w:t>
        </w:r>
        <w:proofErr w:type="spellStart"/>
        <w:r w:rsidRPr="006B77D2">
          <w:rPr>
            <w:rFonts w:ascii="Times New Roman" w:hAnsi="Times New Roman" w:cs="Times New Roman"/>
            <w:sz w:val="26"/>
            <w:szCs w:val="26"/>
            <w:rPrChange w:id="505" w:author="Hoang" w:date="2022-04-29T12:21:00Z">
              <w:rPr/>
            </w:rPrChange>
          </w:rPr>
          <w:t>tận</w:t>
        </w:r>
        <w:proofErr w:type="spellEnd"/>
        <w:r w:rsidRPr="006B77D2">
          <w:rPr>
            <w:rFonts w:ascii="Times New Roman" w:hAnsi="Times New Roman" w:cs="Times New Roman"/>
            <w:sz w:val="26"/>
            <w:szCs w:val="26"/>
            <w:rPrChange w:id="506" w:author="Hoang" w:date="2022-04-29T12:21:00Z">
              <w:rPr/>
            </w:rPrChange>
          </w:rPr>
          <w:t xml:space="preserve"> </w:t>
        </w:r>
        <w:proofErr w:type="spellStart"/>
        <w:r w:rsidRPr="006B77D2">
          <w:rPr>
            <w:rFonts w:ascii="Times New Roman" w:hAnsi="Times New Roman" w:cs="Times New Roman"/>
            <w:sz w:val="26"/>
            <w:szCs w:val="26"/>
            <w:rPrChange w:id="507" w:author="Hoang" w:date="2022-04-29T12:21:00Z">
              <w:rPr/>
            </w:rPrChange>
          </w:rPr>
          <w:t>nơi</w:t>
        </w:r>
        <w:proofErr w:type="spellEnd"/>
        <w:r w:rsidRPr="006B77D2">
          <w:rPr>
            <w:rFonts w:ascii="Times New Roman" w:hAnsi="Times New Roman" w:cs="Times New Roman"/>
            <w:sz w:val="26"/>
            <w:szCs w:val="26"/>
            <w:rPrChange w:id="508" w:author="Hoang" w:date="2022-04-29T12:21:00Z">
              <w:rPr/>
            </w:rPrChange>
          </w:rPr>
          <w:t xml:space="preserve"> </w:t>
        </w:r>
        <w:proofErr w:type="spellStart"/>
        <w:r w:rsidRPr="006B77D2">
          <w:rPr>
            <w:rFonts w:ascii="Times New Roman" w:hAnsi="Times New Roman" w:cs="Times New Roman"/>
            <w:sz w:val="26"/>
            <w:szCs w:val="26"/>
            <w:rPrChange w:id="509" w:author="Hoang" w:date="2022-04-29T12:21:00Z">
              <w:rPr/>
            </w:rPrChange>
          </w:rPr>
          <w:t>để</w:t>
        </w:r>
        <w:proofErr w:type="spellEnd"/>
        <w:r w:rsidRPr="006B77D2">
          <w:rPr>
            <w:rFonts w:ascii="Times New Roman" w:hAnsi="Times New Roman" w:cs="Times New Roman"/>
            <w:sz w:val="26"/>
            <w:szCs w:val="26"/>
            <w:rPrChange w:id="510" w:author="Hoang" w:date="2022-04-29T12:21:00Z">
              <w:rPr/>
            </w:rPrChange>
          </w:rPr>
          <w:t xml:space="preserve"> </w:t>
        </w:r>
        <w:proofErr w:type="spellStart"/>
        <w:r w:rsidRPr="006B77D2">
          <w:rPr>
            <w:rFonts w:ascii="Times New Roman" w:hAnsi="Times New Roman" w:cs="Times New Roman"/>
            <w:sz w:val="26"/>
            <w:szCs w:val="26"/>
            <w:rPrChange w:id="511" w:author="Hoang" w:date="2022-04-29T12:21:00Z">
              <w:rPr/>
            </w:rPrChange>
          </w:rPr>
          <w:t>xem</w:t>
        </w:r>
        <w:proofErr w:type="spellEnd"/>
        <w:r w:rsidRPr="006B77D2">
          <w:rPr>
            <w:rFonts w:ascii="Times New Roman" w:hAnsi="Times New Roman" w:cs="Times New Roman"/>
            <w:sz w:val="26"/>
            <w:szCs w:val="26"/>
            <w:rPrChange w:id="512" w:author="Hoang" w:date="2022-04-29T12:21:00Z">
              <w:rPr/>
            </w:rPrChange>
          </w:rPr>
          <w:t xml:space="preserve"> </w:t>
        </w:r>
        <w:proofErr w:type="spellStart"/>
        <w:r w:rsidRPr="006B77D2">
          <w:rPr>
            <w:rFonts w:ascii="Times New Roman" w:hAnsi="Times New Roman" w:cs="Times New Roman"/>
            <w:sz w:val="26"/>
            <w:szCs w:val="26"/>
            <w:rPrChange w:id="513" w:author="Hoang" w:date="2022-04-29T12:21:00Z">
              <w:rPr/>
            </w:rPrChange>
          </w:rPr>
          <w:t>và</w:t>
        </w:r>
        <w:proofErr w:type="spellEnd"/>
        <w:r w:rsidRPr="006B77D2">
          <w:rPr>
            <w:rFonts w:ascii="Times New Roman" w:hAnsi="Times New Roman" w:cs="Times New Roman"/>
            <w:sz w:val="26"/>
            <w:szCs w:val="26"/>
            <w:rPrChange w:id="514" w:author="Hoang" w:date="2022-04-29T12:21:00Z">
              <w:rPr/>
            </w:rPrChange>
          </w:rPr>
          <w:t xml:space="preserve"> </w:t>
        </w:r>
        <w:proofErr w:type="spellStart"/>
        <w:r w:rsidRPr="006B77D2">
          <w:rPr>
            <w:rFonts w:ascii="Times New Roman" w:hAnsi="Times New Roman" w:cs="Times New Roman"/>
            <w:sz w:val="26"/>
            <w:szCs w:val="26"/>
            <w:rPrChange w:id="515" w:author="Hoang" w:date="2022-04-29T12:21:00Z">
              <w:rPr/>
            </w:rPrChange>
          </w:rPr>
          <w:t>mua</w:t>
        </w:r>
        <w:proofErr w:type="spellEnd"/>
        <w:r w:rsidRPr="006B77D2">
          <w:rPr>
            <w:rFonts w:ascii="Times New Roman" w:hAnsi="Times New Roman" w:cs="Times New Roman"/>
            <w:sz w:val="26"/>
            <w:szCs w:val="26"/>
            <w:rPrChange w:id="516" w:author="Hoang" w:date="2022-04-29T12:21:00Z">
              <w:rPr/>
            </w:rPrChange>
          </w:rPr>
          <w:t xml:space="preserve"> </w:t>
        </w:r>
        <w:proofErr w:type="spellStart"/>
        <w:r w:rsidRPr="006B77D2">
          <w:rPr>
            <w:rFonts w:ascii="Times New Roman" w:hAnsi="Times New Roman" w:cs="Times New Roman"/>
            <w:sz w:val="26"/>
            <w:szCs w:val="26"/>
            <w:rPrChange w:id="517" w:author="Hoang" w:date="2022-04-29T12:21:00Z">
              <w:rPr/>
            </w:rPrChange>
          </w:rPr>
          <w:t>hàng</w:t>
        </w:r>
        <w:proofErr w:type="spellEnd"/>
        <w:r w:rsidRPr="006B77D2">
          <w:rPr>
            <w:rFonts w:ascii="Times New Roman" w:hAnsi="Times New Roman" w:cs="Times New Roman"/>
            <w:sz w:val="26"/>
            <w:szCs w:val="26"/>
            <w:rPrChange w:id="518" w:author="Hoang" w:date="2022-04-29T12:21:00Z">
              <w:rPr/>
            </w:rPrChange>
          </w:rPr>
          <w:t xml:space="preserve">, </w:t>
        </w:r>
        <w:proofErr w:type="spellStart"/>
        <w:r w:rsidRPr="006B77D2">
          <w:rPr>
            <w:rFonts w:ascii="Times New Roman" w:hAnsi="Times New Roman" w:cs="Times New Roman"/>
            <w:sz w:val="26"/>
            <w:szCs w:val="26"/>
            <w:rPrChange w:id="519" w:author="Hoang" w:date="2022-04-29T12:21:00Z">
              <w:rPr/>
            </w:rPrChange>
          </w:rPr>
          <w:t>khách</w:t>
        </w:r>
        <w:proofErr w:type="spellEnd"/>
        <w:r w:rsidRPr="006B77D2">
          <w:rPr>
            <w:rFonts w:ascii="Times New Roman" w:hAnsi="Times New Roman" w:cs="Times New Roman"/>
            <w:sz w:val="26"/>
            <w:szCs w:val="26"/>
            <w:rPrChange w:id="520" w:author="Hoang" w:date="2022-04-29T12:21:00Z">
              <w:rPr/>
            </w:rPrChange>
          </w:rPr>
          <w:t xml:space="preserve"> </w:t>
        </w:r>
        <w:proofErr w:type="spellStart"/>
        <w:r w:rsidRPr="006B77D2">
          <w:rPr>
            <w:rFonts w:ascii="Times New Roman" w:hAnsi="Times New Roman" w:cs="Times New Roman"/>
            <w:sz w:val="26"/>
            <w:szCs w:val="26"/>
            <w:rPrChange w:id="521" w:author="Hoang" w:date="2022-04-29T12:21:00Z">
              <w:rPr/>
            </w:rPrChange>
          </w:rPr>
          <w:t>hàng</w:t>
        </w:r>
        <w:proofErr w:type="spellEnd"/>
        <w:r w:rsidRPr="006B77D2">
          <w:rPr>
            <w:rFonts w:ascii="Times New Roman" w:hAnsi="Times New Roman" w:cs="Times New Roman"/>
            <w:sz w:val="26"/>
            <w:szCs w:val="26"/>
            <w:rPrChange w:id="522" w:author="Hoang" w:date="2022-04-29T12:21:00Z">
              <w:rPr/>
            </w:rPrChange>
          </w:rPr>
          <w:t xml:space="preserve"> </w:t>
        </w:r>
        <w:proofErr w:type="spellStart"/>
        <w:r w:rsidRPr="006B77D2">
          <w:rPr>
            <w:rFonts w:ascii="Times New Roman" w:hAnsi="Times New Roman" w:cs="Times New Roman"/>
            <w:sz w:val="26"/>
            <w:szCs w:val="26"/>
            <w:rPrChange w:id="523" w:author="Hoang" w:date="2022-04-29T12:21:00Z">
              <w:rPr/>
            </w:rPrChange>
          </w:rPr>
          <w:t>có</w:t>
        </w:r>
        <w:proofErr w:type="spellEnd"/>
        <w:r w:rsidRPr="006B77D2">
          <w:rPr>
            <w:rFonts w:ascii="Times New Roman" w:hAnsi="Times New Roman" w:cs="Times New Roman"/>
            <w:sz w:val="26"/>
            <w:szCs w:val="26"/>
            <w:rPrChange w:id="524" w:author="Hoang" w:date="2022-04-29T12:21:00Z">
              <w:rPr/>
            </w:rPrChange>
          </w:rPr>
          <w:t xml:space="preserve"> </w:t>
        </w:r>
        <w:proofErr w:type="spellStart"/>
        <w:r w:rsidRPr="006B77D2">
          <w:rPr>
            <w:rFonts w:ascii="Times New Roman" w:hAnsi="Times New Roman" w:cs="Times New Roman"/>
            <w:sz w:val="26"/>
            <w:szCs w:val="26"/>
            <w:rPrChange w:id="525" w:author="Hoang" w:date="2022-04-29T12:21:00Z">
              <w:rPr/>
            </w:rPrChange>
          </w:rPr>
          <w:t>thể</w:t>
        </w:r>
        <w:proofErr w:type="spellEnd"/>
        <w:r w:rsidRPr="006B77D2">
          <w:rPr>
            <w:rFonts w:ascii="Times New Roman" w:hAnsi="Times New Roman" w:cs="Times New Roman"/>
            <w:sz w:val="26"/>
            <w:szCs w:val="26"/>
            <w:rPrChange w:id="526" w:author="Hoang" w:date="2022-04-29T12:21:00Z">
              <w:rPr/>
            </w:rPrChange>
          </w:rPr>
          <w:t xml:space="preserve"> </w:t>
        </w:r>
        <w:proofErr w:type="spellStart"/>
        <w:r w:rsidRPr="006B77D2">
          <w:rPr>
            <w:rFonts w:ascii="Times New Roman" w:hAnsi="Times New Roman" w:cs="Times New Roman"/>
            <w:sz w:val="26"/>
            <w:szCs w:val="26"/>
            <w:rPrChange w:id="527" w:author="Hoang" w:date="2022-04-29T12:21:00Z">
              <w:rPr/>
            </w:rPrChange>
          </w:rPr>
          <w:t>xem</w:t>
        </w:r>
        <w:proofErr w:type="spellEnd"/>
        <w:r w:rsidRPr="006B77D2">
          <w:rPr>
            <w:rFonts w:ascii="Times New Roman" w:hAnsi="Times New Roman" w:cs="Times New Roman"/>
            <w:sz w:val="26"/>
            <w:szCs w:val="26"/>
            <w:rPrChange w:id="528" w:author="Hoang" w:date="2022-04-29T12:21:00Z">
              <w:rPr/>
            </w:rPrChange>
          </w:rPr>
          <w:t xml:space="preserve"> </w:t>
        </w:r>
        <w:proofErr w:type="spellStart"/>
        <w:r w:rsidRPr="006B77D2">
          <w:rPr>
            <w:rFonts w:ascii="Times New Roman" w:hAnsi="Times New Roman" w:cs="Times New Roman"/>
            <w:sz w:val="26"/>
            <w:szCs w:val="26"/>
            <w:rPrChange w:id="529" w:author="Hoang" w:date="2022-04-29T12:21:00Z">
              <w:rPr/>
            </w:rPrChange>
          </w:rPr>
          <w:t>và</w:t>
        </w:r>
        <w:proofErr w:type="spellEnd"/>
        <w:r w:rsidRPr="006B77D2">
          <w:rPr>
            <w:rFonts w:ascii="Times New Roman" w:hAnsi="Times New Roman" w:cs="Times New Roman"/>
            <w:sz w:val="26"/>
            <w:szCs w:val="26"/>
            <w:rPrChange w:id="530" w:author="Hoang" w:date="2022-04-29T12:21:00Z">
              <w:rPr/>
            </w:rPrChange>
          </w:rPr>
          <w:t xml:space="preserve"> </w:t>
        </w:r>
        <w:proofErr w:type="spellStart"/>
        <w:r w:rsidRPr="006B77D2">
          <w:rPr>
            <w:rFonts w:ascii="Times New Roman" w:hAnsi="Times New Roman" w:cs="Times New Roman"/>
            <w:sz w:val="26"/>
            <w:szCs w:val="26"/>
            <w:rPrChange w:id="531" w:author="Hoang" w:date="2022-04-29T12:21:00Z">
              <w:rPr/>
            </w:rPrChange>
          </w:rPr>
          <w:t>mua</w:t>
        </w:r>
        <w:proofErr w:type="spellEnd"/>
        <w:r w:rsidRPr="006B77D2">
          <w:rPr>
            <w:rFonts w:ascii="Times New Roman" w:hAnsi="Times New Roman" w:cs="Times New Roman"/>
            <w:sz w:val="26"/>
            <w:szCs w:val="26"/>
            <w:rPrChange w:id="532" w:author="Hoang" w:date="2022-04-29T12:21:00Z">
              <w:rPr/>
            </w:rPrChange>
          </w:rPr>
          <w:t xml:space="preserve"> </w:t>
        </w:r>
        <w:proofErr w:type="spellStart"/>
        <w:r w:rsidRPr="006B77D2">
          <w:rPr>
            <w:rFonts w:ascii="Times New Roman" w:hAnsi="Times New Roman" w:cs="Times New Roman"/>
            <w:sz w:val="26"/>
            <w:szCs w:val="26"/>
            <w:rPrChange w:id="533" w:author="Hoang" w:date="2022-04-29T12:21:00Z">
              <w:rPr/>
            </w:rPrChange>
          </w:rPr>
          <w:t>hàng</w:t>
        </w:r>
        <w:proofErr w:type="spellEnd"/>
        <w:r w:rsidRPr="006B77D2">
          <w:rPr>
            <w:rFonts w:ascii="Times New Roman" w:hAnsi="Times New Roman" w:cs="Times New Roman"/>
            <w:sz w:val="26"/>
            <w:szCs w:val="26"/>
            <w:rPrChange w:id="534" w:author="Hoang" w:date="2022-04-29T12:21:00Z">
              <w:rPr/>
            </w:rPrChange>
          </w:rPr>
          <w:t xml:space="preserve"> </w:t>
        </w:r>
        <w:proofErr w:type="spellStart"/>
        <w:r w:rsidRPr="006B77D2">
          <w:rPr>
            <w:rFonts w:ascii="Times New Roman" w:hAnsi="Times New Roman" w:cs="Times New Roman"/>
            <w:sz w:val="26"/>
            <w:szCs w:val="26"/>
            <w:rPrChange w:id="535" w:author="Hoang" w:date="2022-04-29T12:21:00Z">
              <w:rPr/>
            </w:rPrChange>
          </w:rPr>
          <w:t>trực</w:t>
        </w:r>
        <w:proofErr w:type="spellEnd"/>
        <w:r w:rsidRPr="006B77D2">
          <w:rPr>
            <w:rFonts w:ascii="Times New Roman" w:hAnsi="Times New Roman" w:cs="Times New Roman"/>
            <w:sz w:val="26"/>
            <w:szCs w:val="26"/>
            <w:rPrChange w:id="536" w:author="Hoang" w:date="2022-04-29T12:21:00Z">
              <w:rPr/>
            </w:rPrChange>
          </w:rPr>
          <w:t xml:space="preserve"> </w:t>
        </w:r>
        <w:proofErr w:type="spellStart"/>
        <w:r w:rsidRPr="006B77D2">
          <w:rPr>
            <w:rFonts w:ascii="Times New Roman" w:hAnsi="Times New Roman" w:cs="Times New Roman"/>
            <w:sz w:val="26"/>
            <w:szCs w:val="26"/>
            <w:rPrChange w:id="537" w:author="Hoang" w:date="2022-04-29T12:21:00Z">
              <w:rPr/>
            </w:rPrChange>
          </w:rPr>
          <w:t>tuyến</w:t>
        </w:r>
        <w:proofErr w:type="spellEnd"/>
        <w:r w:rsidRPr="006B77D2">
          <w:rPr>
            <w:rFonts w:ascii="Times New Roman" w:hAnsi="Times New Roman" w:cs="Times New Roman"/>
            <w:sz w:val="26"/>
            <w:szCs w:val="26"/>
            <w:rPrChange w:id="538" w:author="Hoang" w:date="2022-04-29T12:21:00Z">
              <w:rPr/>
            </w:rPrChange>
          </w:rPr>
          <w:t xml:space="preserve"> </w:t>
        </w:r>
        <w:proofErr w:type="spellStart"/>
        <w:r w:rsidRPr="006B77D2">
          <w:rPr>
            <w:rFonts w:ascii="Times New Roman" w:hAnsi="Times New Roman" w:cs="Times New Roman"/>
            <w:sz w:val="26"/>
            <w:szCs w:val="26"/>
            <w:rPrChange w:id="539" w:author="Hoang" w:date="2022-04-29T12:21:00Z">
              <w:rPr/>
            </w:rPrChange>
          </w:rPr>
          <w:t>trên</w:t>
        </w:r>
        <w:proofErr w:type="spellEnd"/>
        <w:r w:rsidRPr="006B77D2">
          <w:rPr>
            <w:rFonts w:ascii="Times New Roman" w:hAnsi="Times New Roman" w:cs="Times New Roman"/>
            <w:sz w:val="26"/>
            <w:szCs w:val="26"/>
            <w:rPrChange w:id="540" w:author="Hoang" w:date="2022-04-29T12:21:00Z">
              <w:rPr/>
            </w:rPrChange>
          </w:rPr>
          <w:t xml:space="preserve"> </w:t>
        </w:r>
        <w:proofErr w:type="spellStart"/>
        <w:r w:rsidRPr="006B77D2">
          <w:rPr>
            <w:rFonts w:ascii="Times New Roman" w:hAnsi="Times New Roman" w:cs="Times New Roman"/>
            <w:sz w:val="26"/>
            <w:szCs w:val="26"/>
            <w:rPrChange w:id="541" w:author="Hoang" w:date="2022-04-29T12:21:00Z">
              <w:rPr/>
            </w:rPrChange>
          </w:rPr>
          <w:t>ứng</w:t>
        </w:r>
        <w:proofErr w:type="spellEnd"/>
        <w:r w:rsidRPr="006B77D2">
          <w:rPr>
            <w:rFonts w:ascii="Times New Roman" w:hAnsi="Times New Roman" w:cs="Times New Roman"/>
            <w:sz w:val="26"/>
            <w:szCs w:val="26"/>
            <w:rPrChange w:id="542" w:author="Hoang" w:date="2022-04-29T12:21:00Z">
              <w:rPr/>
            </w:rPrChange>
          </w:rPr>
          <w:t xml:space="preserve"> </w:t>
        </w:r>
        <w:proofErr w:type="spellStart"/>
        <w:r w:rsidRPr="006B77D2">
          <w:rPr>
            <w:rFonts w:ascii="Times New Roman" w:hAnsi="Times New Roman" w:cs="Times New Roman"/>
            <w:sz w:val="26"/>
            <w:szCs w:val="26"/>
            <w:rPrChange w:id="543" w:author="Hoang" w:date="2022-04-29T12:21:00Z">
              <w:rPr/>
            </w:rPrChange>
          </w:rPr>
          <w:t>dụng</w:t>
        </w:r>
        <w:proofErr w:type="spellEnd"/>
        <w:r w:rsidRPr="006B77D2">
          <w:rPr>
            <w:rFonts w:ascii="Times New Roman" w:hAnsi="Times New Roman" w:cs="Times New Roman"/>
            <w:sz w:val="26"/>
            <w:szCs w:val="26"/>
            <w:rPrChange w:id="544" w:author="Hoang" w:date="2022-04-29T12:21:00Z">
              <w:rPr/>
            </w:rPrChange>
          </w:rPr>
          <w:t xml:space="preserve">. </w:t>
        </w:r>
      </w:ins>
    </w:p>
    <w:p w14:paraId="4DABD428" w14:textId="3FB7D7BD" w:rsidR="006B77D2" w:rsidRPr="006B77D2" w:rsidDel="006B77D2" w:rsidRDefault="006B77D2">
      <w:pPr>
        <w:ind w:firstLine="567"/>
        <w:rPr>
          <w:del w:id="545" w:author="Hoang" w:date="2022-04-29T12:22:00Z"/>
          <w:rFonts w:cs="Times New Roman"/>
          <w:szCs w:val="26"/>
          <w:rPrChange w:id="546" w:author="Hoang" w:date="2022-04-29T12:21:00Z">
            <w:rPr>
              <w:del w:id="547" w:author="Hoang" w:date="2022-04-29T12:22:00Z"/>
            </w:rPr>
          </w:rPrChange>
        </w:rPr>
        <w:pPrChange w:id="548" w:author="Hoang" w:date="2022-04-29T12:22:00Z">
          <w:pPr>
            <w:pStyle w:val="Subtitle"/>
            <w:jc w:val="both"/>
            <w:outlineLvl w:val="1"/>
          </w:pPr>
        </w:pPrChange>
      </w:pPr>
      <w:proofErr w:type="spellStart"/>
      <w:ins w:id="549" w:author="Hoang" w:date="2022-04-29T12:21:00Z">
        <w:r w:rsidRPr="006B77D2">
          <w:rPr>
            <w:rFonts w:ascii="Times New Roman" w:hAnsi="Times New Roman" w:cs="Times New Roman"/>
            <w:sz w:val="26"/>
            <w:szCs w:val="26"/>
            <w:rPrChange w:id="550" w:author="Hoang" w:date="2022-04-29T12:21:00Z">
              <w:rPr/>
            </w:rPrChange>
          </w:rPr>
          <w:t>Từ</w:t>
        </w:r>
        <w:proofErr w:type="spellEnd"/>
        <w:r w:rsidRPr="006B77D2">
          <w:rPr>
            <w:rFonts w:ascii="Times New Roman" w:hAnsi="Times New Roman" w:cs="Times New Roman"/>
            <w:sz w:val="26"/>
            <w:szCs w:val="26"/>
            <w:rPrChange w:id="551" w:author="Hoang" w:date="2022-04-29T12:21:00Z">
              <w:rPr/>
            </w:rPrChange>
          </w:rPr>
          <w:t xml:space="preserve"> </w:t>
        </w:r>
        <w:proofErr w:type="spellStart"/>
        <w:r w:rsidRPr="006B77D2">
          <w:rPr>
            <w:rFonts w:ascii="Times New Roman" w:hAnsi="Times New Roman" w:cs="Times New Roman"/>
            <w:sz w:val="26"/>
            <w:szCs w:val="26"/>
            <w:rPrChange w:id="552" w:author="Hoang" w:date="2022-04-29T12:21:00Z">
              <w:rPr/>
            </w:rPrChange>
          </w:rPr>
          <w:t>những</w:t>
        </w:r>
        <w:proofErr w:type="spellEnd"/>
        <w:r w:rsidRPr="006B77D2">
          <w:rPr>
            <w:rFonts w:ascii="Times New Roman" w:hAnsi="Times New Roman" w:cs="Times New Roman"/>
            <w:sz w:val="26"/>
            <w:szCs w:val="26"/>
            <w:rPrChange w:id="553" w:author="Hoang" w:date="2022-04-29T12:21:00Z">
              <w:rPr/>
            </w:rPrChange>
          </w:rPr>
          <w:t xml:space="preserve"> </w:t>
        </w:r>
        <w:proofErr w:type="spellStart"/>
        <w:r w:rsidRPr="006B77D2">
          <w:rPr>
            <w:rFonts w:ascii="Times New Roman" w:hAnsi="Times New Roman" w:cs="Times New Roman"/>
            <w:sz w:val="26"/>
            <w:szCs w:val="26"/>
            <w:rPrChange w:id="554" w:author="Hoang" w:date="2022-04-29T12:21:00Z">
              <w:rPr/>
            </w:rPrChange>
          </w:rPr>
          <w:t>lý</w:t>
        </w:r>
        <w:proofErr w:type="spellEnd"/>
        <w:r w:rsidRPr="006B77D2">
          <w:rPr>
            <w:rFonts w:ascii="Times New Roman" w:hAnsi="Times New Roman" w:cs="Times New Roman"/>
            <w:sz w:val="26"/>
            <w:szCs w:val="26"/>
            <w:rPrChange w:id="555" w:author="Hoang" w:date="2022-04-29T12:21:00Z">
              <w:rPr/>
            </w:rPrChange>
          </w:rPr>
          <w:t xml:space="preserve"> do </w:t>
        </w:r>
        <w:proofErr w:type="spellStart"/>
        <w:r w:rsidRPr="006B77D2">
          <w:rPr>
            <w:rFonts w:ascii="Times New Roman" w:hAnsi="Times New Roman" w:cs="Times New Roman"/>
            <w:sz w:val="26"/>
            <w:szCs w:val="26"/>
            <w:rPrChange w:id="556" w:author="Hoang" w:date="2022-04-29T12:21:00Z">
              <w:rPr/>
            </w:rPrChange>
          </w:rPr>
          <w:t>trên</w:t>
        </w:r>
        <w:proofErr w:type="spellEnd"/>
        <w:r w:rsidRPr="006B77D2">
          <w:rPr>
            <w:rFonts w:ascii="Times New Roman" w:hAnsi="Times New Roman" w:cs="Times New Roman"/>
            <w:sz w:val="26"/>
            <w:szCs w:val="26"/>
            <w:rPrChange w:id="557" w:author="Hoang" w:date="2022-04-29T12:21:00Z">
              <w:rPr/>
            </w:rPrChange>
          </w:rPr>
          <w:t xml:space="preserve"> </w:t>
        </w:r>
        <w:proofErr w:type="spellStart"/>
        <w:r w:rsidRPr="006B77D2">
          <w:rPr>
            <w:rFonts w:ascii="Times New Roman" w:hAnsi="Times New Roman" w:cs="Times New Roman"/>
            <w:sz w:val="26"/>
            <w:szCs w:val="26"/>
            <w:rPrChange w:id="558" w:author="Hoang" w:date="2022-04-29T12:21:00Z">
              <w:rPr/>
            </w:rPrChange>
          </w:rPr>
          <w:t>em</w:t>
        </w:r>
        <w:proofErr w:type="spellEnd"/>
        <w:r w:rsidRPr="006B77D2">
          <w:rPr>
            <w:rFonts w:ascii="Times New Roman" w:hAnsi="Times New Roman" w:cs="Times New Roman"/>
            <w:sz w:val="26"/>
            <w:szCs w:val="26"/>
            <w:rPrChange w:id="559" w:author="Hoang" w:date="2022-04-29T12:21:00Z">
              <w:rPr/>
            </w:rPrChange>
          </w:rPr>
          <w:t xml:space="preserve"> </w:t>
        </w:r>
        <w:proofErr w:type="spellStart"/>
        <w:r w:rsidRPr="006B77D2">
          <w:rPr>
            <w:rFonts w:ascii="Times New Roman" w:hAnsi="Times New Roman" w:cs="Times New Roman"/>
            <w:sz w:val="26"/>
            <w:szCs w:val="26"/>
            <w:rPrChange w:id="560" w:author="Hoang" w:date="2022-04-29T12:21:00Z">
              <w:rPr/>
            </w:rPrChange>
          </w:rPr>
          <w:t>đã</w:t>
        </w:r>
        <w:proofErr w:type="spellEnd"/>
        <w:r w:rsidRPr="006B77D2">
          <w:rPr>
            <w:rFonts w:ascii="Times New Roman" w:hAnsi="Times New Roman" w:cs="Times New Roman"/>
            <w:sz w:val="26"/>
            <w:szCs w:val="26"/>
            <w:rPrChange w:id="561" w:author="Hoang" w:date="2022-04-29T12:21:00Z">
              <w:rPr/>
            </w:rPrChange>
          </w:rPr>
          <w:t xml:space="preserve"> </w:t>
        </w:r>
        <w:proofErr w:type="spellStart"/>
        <w:r w:rsidRPr="006B77D2">
          <w:rPr>
            <w:rFonts w:ascii="Times New Roman" w:hAnsi="Times New Roman" w:cs="Times New Roman"/>
            <w:sz w:val="26"/>
            <w:szCs w:val="26"/>
            <w:rPrChange w:id="562" w:author="Hoang" w:date="2022-04-29T12:21:00Z">
              <w:rPr/>
            </w:rPrChange>
          </w:rPr>
          <w:t>quyết</w:t>
        </w:r>
        <w:proofErr w:type="spellEnd"/>
        <w:r w:rsidRPr="006B77D2">
          <w:rPr>
            <w:rFonts w:ascii="Times New Roman" w:hAnsi="Times New Roman" w:cs="Times New Roman"/>
            <w:sz w:val="26"/>
            <w:szCs w:val="26"/>
            <w:rPrChange w:id="563" w:author="Hoang" w:date="2022-04-29T12:21:00Z">
              <w:rPr/>
            </w:rPrChange>
          </w:rPr>
          <w:t xml:space="preserve"> </w:t>
        </w:r>
        <w:proofErr w:type="spellStart"/>
        <w:r w:rsidRPr="006B77D2">
          <w:rPr>
            <w:rFonts w:ascii="Times New Roman" w:hAnsi="Times New Roman" w:cs="Times New Roman"/>
            <w:sz w:val="26"/>
            <w:szCs w:val="26"/>
            <w:rPrChange w:id="564" w:author="Hoang" w:date="2022-04-29T12:21:00Z">
              <w:rPr/>
            </w:rPrChange>
          </w:rPr>
          <w:t>định</w:t>
        </w:r>
        <w:proofErr w:type="spellEnd"/>
        <w:r w:rsidRPr="006B77D2">
          <w:rPr>
            <w:rFonts w:ascii="Times New Roman" w:hAnsi="Times New Roman" w:cs="Times New Roman"/>
            <w:sz w:val="26"/>
            <w:szCs w:val="26"/>
            <w:rPrChange w:id="565" w:author="Hoang" w:date="2022-04-29T12:21:00Z">
              <w:rPr/>
            </w:rPrChange>
          </w:rPr>
          <w:t xml:space="preserve"> </w:t>
        </w:r>
        <w:proofErr w:type="spellStart"/>
        <w:r w:rsidRPr="006B77D2">
          <w:rPr>
            <w:rFonts w:ascii="Times New Roman" w:hAnsi="Times New Roman" w:cs="Times New Roman"/>
            <w:sz w:val="26"/>
            <w:szCs w:val="26"/>
            <w:rPrChange w:id="566" w:author="Hoang" w:date="2022-04-29T12:21:00Z">
              <w:rPr/>
            </w:rPrChange>
          </w:rPr>
          <w:t>thực</w:t>
        </w:r>
        <w:proofErr w:type="spellEnd"/>
        <w:r w:rsidRPr="006B77D2">
          <w:rPr>
            <w:rFonts w:ascii="Times New Roman" w:hAnsi="Times New Roman" w:cs="Times New Roman"/>
            <w:sz w:val="26"/>
            <w:szCs w:val="26"/>
            <w:rPrChange w:id="567" w:author="Hoang" w:date="2022-04-29T12:21:00Z">
              <w:rPr/>
            </w:rPrChange>
          </w:rPr>
          <w:t xml:space="preserve"> </w:t>
        </w:r>
        <w:proofErr w:type="spellStart"/>
        <w:r w:rsidRPr="006B77D2">
          <w:rPr>
            <w:rFonts w:ascii="Times New Roman" w:hAnsi="Times New Roman" w:cs="Times New Roman"/>
            <w:sz w:val="26"/>
            <w:szCs w:val="26"/>
            <w:rPrChange w:id="568" w:author="Hoang" w:date="2022-04-29T12:21:00Z">
              <w:rPr/>
            </w:rPrChange>
          </w:rPr>
          <w:t>hiện</w:t>
        </w:r>
        <w:proofErr w:type="spellEnd"/>
        <w:r w:rsidRPr="006B77D2">
          <w:rPr>
            <w:rFonts w:ascii="Times New Roman" w:hAnsi="Times New Roman" w:cs="Times New Roman"/>
            <w:sz w:val="26"/>
            <w:szCs w:val="26"/>
            <w:rPrChange w:id="569" w:author="Hoang" w:date="2022-04-29T12:21:00Z">
              <w:rPr/>
            </w:rPrChange>
          </w:rPr>
          <w:t xml:space="preserve"> </w:t>
        </w:r>
        <w:proofErr w:type="spellStart"/>
        <w:r w:rsidRPr="006B77D2">
          <w:rPr>
            <w:rFonts w:ascii="Times New Roman" w:hAnsi="Times New Roman" w:cs="Times New Roman"/>
            <w:sz w:val="26"/>
            <w:szCs w:val="26"/>
            <w:rPrChange w:id="570" w:author="Hoang" w:date="2022-04-29T12:21:00Z">
              <w:rPr/>
            </w:rPrChange>
          </w:rPr>
          <w:t>đề</w:t>
        </w:r>
        <w:proofErr w:type="spellEnd"/>
        <w:r w:rsidRPr="006B77D2">
          <w:rPr>
            <w:rFonts w:ascii="Times New Roman" w:hAnsi="Times New Roman" w:cs="Times New Roman"/>
            <w:sz w:val="26"/>
            <w:szCs w:val="26"/>
            <w:rPrChange w:id="571" w:author="Hoang" w:date="2022-04-29T12:21:00Z">
              <w:rPr/>
            </w:rPrChange>
          </w:rPr>
          <w:t xml:space="preserve"> </w:t>
        </w:r>
        <w:proofErr w:type="spellStart"/>
        <w:r w:rsidRPr="006B77D2">
          <w:rPr>
            <w:rFonts w:ascii="Times New Roman" w:hAnsi="Times New Roman" w:cs="Times New Roman"/>
            <w:sz w:val="26"/>
            <w:szCs w:val="26"/>
            <w:rPrChange w:id="572" w:author="Hoang" w:date="2022-04-29T12:21:00Z">
              <w:rPr/>
            </w:rPrChange>
          </w:rPr>
          <w:t>tài</w:t>
        </w:r>
        <w:proofErr w:type="spellEnd"/>
        <w:r w:rsidRPr="006B77D2">
          <w:rPr>
            <w:rFonts w:ascii="Times New Roman" w:hAnsi="Times New Roman" w:cs="Times New Roman"/>
            <w:sz w:val="26"/>
            <w:szCs w:val="26"/>
            <w:rPrChange w:id="573" w:author="Hoang" w:date="2022-04-29T12:21:00Z">
              <w:rPr/>
            </w:rPrChange>
          </w:rPr>
          <w:t xml:space="preserve"> “</w:t>
        </w:r>
        <w:proofErr w:type="spellStart"/>
        <w:r w:rsidRPr="006B77D2">
          <w:rPr>
            <w:rFonts w:ascii="Times New Roman" w:hAnsi="Times New Roman" w:cs="Times New Roman"/>
            <w:sz w:val="26"/>
            <w:szCs w:val="26"/>
            <w:rPrChange w:id="574" w:author="Hoang" w:date="2022-04-29T12:21:00Z">
              <w:rPr/>
            </w:rPrChange>
          </w:rPr>
          <w:t>Nghiên</w:t>
        </w:r>
        <w:proofErr w:type="spellEnd"/>
        <w:r w:rsidRPr="006B77D2">
          <w:rPr>
            <w:rFonts w:ascii="Times New Roman" w:hAnsi="Times New Roman" w:cs="Times New Roman"/>
            <w:sz w:val="26"/>
            <w:szCs w:val="26"/>
            <w:rPrChange w:id="575" w:author="Hoang" w:date="2022-04-29T12:21:00Z">
              <w:rPr/>
            </w:rPrChange>
          </w:rPr>
          <w:t xml:space="preserve"> </w:t>
        </w:r>
        <w:proofErr w:type="spellStart"/>
        <w:r w:rsidRPr="006B77D2">
          <w:rPr>
            <w:rFonts w:ascii="Times New Roman" w:hAnsi="Times New Roman" w:cs="Times New Roman"/>
            <w:sz w:val="26"/>
            <w:szCs w:val="26"/>
            <w:rPrChange w:id="576" w:author="Hoang" w:date="2022-04-29T12:21:00Z">
              <w:rPr/>
            </w:rPrChange>
          </w:rPr>
          <w:t>cứu</w:t>
        </w:r>
        <w:proofErr w:type="spellEnd"/>
        <w:r w:rsidRPr="006B77D2">
          <w:rPr>
            <w:rFonts w:ascii="Times New Roman" w:hAnsi="Times New Roman" w:cs="Times New Roman"/>
            <w:sz w:val="26"/>
            <w:szCs w:val="26"/>
            <w:rPrChange w:id="577" w:author="Hoang" w:date="2022-04-29T12:21:00Z">
              <w:rPr/>
            </w:rPrChange>
          </w:rPr>
          <w:t xml:space="preserve"> </w:t>
        </w:r>
        <w:proofErr w:type="spellStart"/>
        <w:r w:rsidRPr="006B77D2">
          <w:rPr>
            <w:rFonts w:ascii="Times New Roman" w:hAnsi="Times New Roman" w:cs="Times New Roman"/>
            <w:sz w:val="26"/>
            <w:szCs w:val="26"/>
            <w:rPrChange w:id="578" w:author="Hoang" w:date="2022-04-29T12:21:00Z">
              <w:rPr/>
            </w:rPrChange>
          </w:rPr>
          <w:t>ứng</w:t>
        </w:r>
        <w:proofErr w:type="spellEnd"/>
        <w:r w:rsidRPr="006B77D2">
          <w:rPr>
            <w:rFonts w:ascii="Times New Roman" w:hAnsi="Times New Roman" w:cs="Times New Roman"/>
            <w:sz w:val="26"/>
            <w:szCs w:val="26"/>
            <w:rPrChange w:id="579" w:author="Hoang" w:date="2022-04-29T12:21:00Z">
              <w:rPr/>
            </w:rPrChange>
          </w:rPr>
          <w:t xml:space="preserve"> </w:t>
        </w:r>
        <w:proofErr w:type="spellStart"/>
        <w:r w:rsidRPr="006B77D2">
          <w:rPr>
            <w:rFonts w:ascii="Times New Roman" w:hAnsi="Times New Roman" w:cs="Times New Roman"/>
            <w:sz w:val="26"/>
            <w:szCs w:val="26"/>
            <w:rPrChange w:id="580" w:author="Hoang" w:date="2022-04-29T12:21:00Z">
              <w:rPr/>
            </w:rPrChange>
          </w:rPr>
          <w:t>dụng</w:t>
        </w:r>
        <w:proofErr w:type="spellEnd"/>
        <w:r w:rsidRPr="006B77D2">
          <w:rPr>
            <w:rFonts w:ascii="Times New Roman" w:hAnsi="Times New Roman" w:cs="Times New Roman"/>
            <w:sz w:val="26"/>
            <w:szCs w:val="26"/>
            <w:rPrChange w:id="581" w:author="Hoang" w:date="2022-04-29T12:21:00Z">
              <w:rPr/>
            </w:rPrChange>
          </w:rPr>
          <w:t xml:space="preserve"> </w:t>
        </w:r>
        <w:proofErr w:type="spellStart"/>
        <w:r w:rsidRPr="006B77D2">
          <w:rPr>
            <w:rFonts w:ascii="Times New Roman" w:hAnsi="Times New Roman" w:cs="Times New Roman"/>
            <w:sz w:val="26"/>
            <w:szCs w:val="26"/>
            <w:rPrChange w:id="582" w:author="Hoang" w:date="2022-04-29T12:21:00Z">
              <w:rPr/>
            </w:rPrChange>
          </w:rPr>
          <w:t>bán</w:t>
        </w:r>
        <w:proofErr w:type="spellEnd"/>
        <w:r w:rsidRPr="006B77D2">
          <w:rPr>
            <w:rFonts w:ascii="Times New Roman" w:hAnsi="Times New Roman" w:cs="Times New Roman"/>
            <w:sz w:val="26"/>
            <w:szCs w:val="26"/>
            <w:rPrChange w:id="583" w:author="Hoang" w:date="2022-04-29T12:21:00Z">
              <w:rPr/>
            </w:rPrChange>
          </w:rPr>
          <w:t xml:space="preserve"> </w:t>
        </w:r>
        <w:proofErr w:type="spellStart"/>
        <w:r w:rsidRPr="006B77D2">
          <w:rPr>
            <w:rFonts w:ascii="Times New Roman" w:hAnsi="Times New Roman" w:cs="Times New Roman"/>
            <w:sz w:val="26"/>
            <w:szCs w:val="26"/>
            <w:rPrChange w:id="584" w:author="Hoang" w:date="2022-04-29T12:21:00Z">
              <w:rPr/>
            </w:rPrChange>
          </w:rPr>
          <w:t>hàng</w:t>
        </w:r>
        <w:proofErr w:type="spellEnd"/>
        <w:r w:rsidRPr="006B77D2">
          <w:rPr>
            <w:rFonts w:ascii="Times New Roman" w:hAnsi="Times New Roman" w:cs="Times New Roman"/>
            <w:sz w:val="26"/>
            <w:szCs w:val="26"/>
            <w:rPrChange w:id="585" w:author="Hoang" w:date="2022-04-29T12:21:00Z">
              <w:rPr/>
            </w:rPrChange>
          </w:rPr>
          <w:t xml:space="preserve"> </w:t>
        </w:r>
        <w:proofErr w:type="spellStart"/>
        <w:r w:rsidRPr="006B77D2">
          <w:rPr>
            <w:rFonts w:ascii="Times New Roman" w:hAnsi="Times New Roman" w:cs="Times New Roman"/>
            <w:sz w:val="26"/>
            <w:szCs w:val="26"/>
            <w:rPrChange w:id="586" w:author="Hoang" w:date="2022-04-29T12:21:00Z">
              <w:rPr/>
            </w:rPrChange>
          </w:rPr>
          <w:t>thời</w:t>
        </w:r>
        <w:proofErr w:type="spellEnd"/>
        <w:r w:rsidRPr="006B77D2">
          <w:rPr>
            <w:rFonts w:ascii="Times New Roman" w:hAnsi="Times New Roman" w:cs="Times New Roman"/>
            <w:sz w:val="26"/>
            <w:szCs w:val="26"/>
            <w:rPrChange w:id="587" w:author="Hoang" w:date="2022-04-29T12:21:00Z">
              <w:rPr/>
            </w:rPrChange>
          </w:rPr>
          <w:t xml:space="preserve"> </w:t>
        </w:r>
        <w:proofErr w:type="spellStart"/>
        <w:r w:rsidRPr="006B77D2">
          <w:rPr>
            <w:rFonts w:ascii="Times New Roman" w:hAnsi="Times New Roman" w:cs="Times New Roman"/>
            <w:sz w:val="26"/>
            <w:szCs w:val="26"/>
            <w:rPrChange w:id="588" w:author="Hoang" w:date="2022-04-29T12:21:00Z">
              <w:rPr/>
            </w:rPrChange>
          </w:rPr>
          <w:t>trang</w:t>
        </w:r>
        <w:proofErr w:type="spellEnd"/>
        <w:r w:rsidRPr="006B77D2">
          <w:rPr>
            <w:rFonts w:ascii="Times New Roman" w:hAnsi="Times New Roman" w:cs="Times New Roman"/>
            <w:sz w:val="26"/>
            <w:szCs w:val="26"/>
            <w:rPrChange w:id="589" w:author="Hoang" w:date="2022-04-29T12:21:00Z">
              <w:rPr/>
            </w:rPrChange>
          </w:rPr>
          <w:t xml:space="preserve"> </w:t>
        </w:r>
        <w:proofErr w:type="spellStart"/>
        <w:r w:rsidRPr="006B77D2">
          <w:rPr>
            <w:rFonts w:ascii="Times New Roman" w:hAnsi="Times New Roman" w:cs="Times New Roman"/>
            <w:sz w:val="26"/>
            <w:szCs w:val="26"/>
            <w:rPrChange w:id="590" w:author="Hoang" w:date="2022-04-29T12:21:00Z">
              <w:rPr/>
            </w:rPrChange>
          </w:rPr>
          <w:t>trên</w:t>
        </w:r>
        <w:proofErr w:type="spellEnd"/>
        <w:r w:rsidRPr="006B77D2">
          <w:rPr>
            <w:rFonts w:ascii="Times New Roman" w:hAnsi="Times New Roman" w:cs="Times New Roman"/>
            <w:sz w:val="26"/>
            <w:szCs w:val="26"/>
            <w:rPrChange w:id="591" w:author="Hoang" w:date="2022-04-29T12:21:00Z">
              <w:rPr/>
            </w:rPrChange>
          </w:rPr>
          <w:t xml:space="preserve"> </w:t>
        </w:r>
        <w:proofErr w:type="spellStart"/>
        <w:r w:rsidRPr="006B77D2">
          <w:rPr>
            <w:rFonts w:ascii="Times New Roman" w:hAnsi="Times New Roman" w:cs="Times New Roman"/>
            <w:sz w:val="26"/>
            <w:szCs w:val="26"/>
            <w:rPrChange w:id="592" w:author="Hoang" w:date="2022-04-29T12:21:00Z">
              <w:rPr/>
            </w:rPrChange>
          </w:rPr>
          <w:t>đện</w:t>
        </w:r>
        <w:proofErr w:type="spellEnd"/>
        <w:r w:rsidRPr="006B77D2">
          <w:rPr>
            <w:rFonts w:ascii="Times New Roman" w:hAnsi="Times New Roman" w:cs="Times New Roman"/>
            <w:sz w:val="26"/>
            <w:szCs w:val="26"/>
            <w:rPrChange w:id="593" w:author="Hoang" w:date="2022-04-29T12:21:00Z">
              <w:rPr/>
            </w:rPrChange>
          </w:rPr>
          <w:t xml:space="preserve"> </w:t>
        </w:r>
        <w:proofErr w:type="spellStart"/>
        <w:r w:rsidRPr="006B77D2">
          <w:rPr>
            <w:rFonts w:ascii="Times New Roman" w:hAnsi="Times New Roman" w:cs="Times New Roman"/>
            <w:sz w:val="26"/>
            <w:szCs w:val="26"/>
            <w:rPrChange w:id="594" w:author="Hoang" w:date="2022-04-29T12:21:00Z">
              <w:rPr/>
            </w:rPrChange>
          </w:rPr>
          <w:t>thoại</w:t>
        </w:r>
        <w:proofErr w:type="spellEnd"/>
        <w:r w:rsidRPr="006B77D2">
          <w:rPr>
            <w:rFonts w:ascii="Times New Roman" w:hAnsi="Times New Roman" w:cs="Times New Roman"/>
            <w:sz w:val="26"/>
            <w:szCs w:val="26"/>
            <w:rPrChange w:id="595" w:author="Hoang" w:date="2022-04-29T12:21:00Z">
              <w:rPr/>
            </w:rPrChange>
          </w:rPr>
          <w:t xml:space="preserve"> </w:t>
        </w:r>
        <w:proofErr w:type="spellStart"/>
        <w:r w:rsidRPr="006B77D2">
          <w:rPr>
            <w:rFonts w:ascii="Times New Roman" w:hAnsi="Times New Roman" w:cs="Times New Roman"/>
            <w:sz w:val="26"/>
            <w:szCs w:val="26"/>
            <w:rPrChange w:id="596" w:author="Hoang" w:date="2022-04-29T12:21:00Z">
              <w:rPr/>
            </w:rPrChange>
          </w:rPr>
          <w:t>thông</w:t>
        </w:r>
        <w:proofErr w:type="spellEnd"/>
        <w:r w:rsidRPr="006B77D2">
          <w:rPr>
            <w:rFonts w:ascii="Times New Roman" w:hAnsi="Times New Roman" w:cs="Times New Roman"/>
            <w:sz w:val="26"/>
            <w:szCs w:val="26"/>
            <w:rPrChange w:id="597" w:author="Hoang" w:date="2022-04-29T12:21:00Z">
              <w:rPr/>
            </w:rPrChange>
          </w:rPr>
          <w:t xml:space="preserve"> </w:t>
        </w:r>
        <w:proofErr w:type="spellStart"/>
        <w:r w:rsidRPr="006B77D2">
          <w:rPr>
            <w:rFonts w:ascii="Times New Roman" w:hAnsi="Times New Roman" w:cs="Times New Roman"/>
            <w:sz w:val="26"/>
            <w:szCs w:val="26"/>
            <w:rPrChange w:id="598" w:author="Hoang" w:date="2022-04-29T12:21:00Z">
              <w:rPr/>
            </w:rPrChange>
          </w:rPr>
          <w:t>minh</w:t>
        </w:r>
        <w:proofErr w:type="spellEnd"/>
        <w:r w:rsidRPr="006B77D2">
          <w:rPr>
            <w:rFonts w:ascii="Times New Roman" w:hAnsi="Times New Roman" w:cs="Times New Roman"/>
            <w:sz w:val="26"/>
            <w:szCs w:val="26"/>
            <w:rPrChange w:id="599" w:author="Hoang" w:date="2022-04-29T12:21:00Z">
              <w:rPr/>
            </w:rPrChange>
          </w:rPr>
          <w:t xml:space="preserve">". </w:t>
        </w:r>
        <w:proofErr w:type="spellStart"/>
        <w:r w:rsidRPr="006B77D2">
          <w:rPr>
            <w:rFonts w:ascii="Times New Roman" w:hAnsi="Times New Roman" w:cs="Times New Roman"/>
            <w:sz w:val="26"/>
            <w:szCs w:val="26"/>
            <w:rPrChange w:id="600" w:author="Hoang" w:date="2022-04-29T12:21:00Z">
              <w:rPr/>
            </w:rPrChange>
          </w:rPr>
          <w:t>Ứng</w:t>
        </w:r>
        <w:proofErr w:type="spellEnd"/>
        <w:r w:rsidRPr="006B77D2">
          <w:rPr>
            <w:rFonts w:ascii="Times New Roman" w:hAnsi="Times New Roman" w:cs="Times New Roman"/>
            <w:sz w:val="26"/>
            <w:szCs w:val="26"/>
            <w:rPrChange w:id="601" w:author="Hoang" w:date="2022-04-29T12:21:00Z">
              <w:rPr/>
            </w:rPrChange>
          </w:rPr>
          <w:t xml:space="preserve"> </w:t>
        </w:r>
        <w:proofErr w:type="spellStart"/>
        <w:r w:rsidRPr="006B77D2">
          <w:rPr>
            <w:rFonts w:ascii="Times New Roman" w:hAnsi="Times New Roman" w:cs="Times New Roman"/>
            <w:sz w:val="26"/>
            <w:szCs w:val="26"/>
            <w:rPrChange w:id="602" w:author="Hoang" w:date="2022-04-29T12:21:00Z">
              <w:rPr/>
            </w:rPrChange>
          </w:rPr>
          <w:t>dụng</w:t>
        </w:r>
        <w:proofErr w:type="spellEnd"/>
        <w:r w:rsidRPr="006B77D2">
          <w:rPr>
            <w:rFonts w:ascii="Times New Roman" w:hAnsi="Times New Roman" w:cs="Times New Roman"/>
            <w:sz w:val="26"/>
            <w:szCs w:val="26"/>
            <w:rPrChange w:id="603" w:author="Hoang" w:date="2022-04-29T12:21:00Z">
              <w:rPr/>
            </w:rPrChange>
          </w:rPr>
          <w:t xml:space="preserve"> </w:t>
        </w:r>
        <w:proofErr w:type="spellStart"/>
        <w:r w:rsidRPr="006B77D2">
          <w:rPr>
            <w:rFonts w:ascii="Times New Roman" w:hAnsi="Times New Roman" w:cs="Times New Roman"/>
            <w:sz w:val="26"/>
            <w:szCs w:val="26"/>
            <w:rPrChange w:id="604" w:author="Hoang" w:date="2022-04-29T12:21:00Z">
              <w:rPr/>
            </w:rPrChange>
          </w:rPr>
          <w:t>cung</w:t>
        </w:r>
        <w:proofErr w:type="spellEnd"/>
        <w:r w:rsidRPr="006B77D2">
          <w:rPr>
            <w:rFonts w:ascii="Times New Roman" w:hAnsi="Times New Roman" w:cs="Times New Roman"/>
            <w:sz w:val="26"/>
            <w:szCs w:val="26"/>
            <w:rPrChange w:id="605" w:author="Hoang" w:date="2022-04-29T12:21:00Z">
              <w:rPr/>
            </w:rPrChange>
          </w:rPr>
          <w:t xml:space="preserve"> </w:t>
        </w:r>
        <w:proofErr w:type="spellStart"/>
        <w:r w:rsidRPr="006B77D2">
          <w:rPr>
            <w:rFonts w:ascii="Times New Roman" w:hAnsi="Times New Roman" w:cs="Times New Roman"/>
            <w:sz w:val="26"/>
            <w:szCs w:val="26"/>
            <w:rPrChange w:id="606" w:author="Hoang" w:date="2022-04-29T12:21:00Z">
              <w:rPr/>
            </w:rPrChange>
          </w:rPr>
          <w:t>cấp</w:t>
        </w:r>
        <w:proofErr w:type="spellEnd"/>
        <w:r w:rsidRPr="006B77D2">
          <w:rPr>
            <w:rFonts w:ascii="Times New Roman" w:hAnsi="Times New Roman" w:cs="Times New Roman"/>
            <w:sz w:val="26"/>
            <w:szCs w:val="26"/>
            <w:rPrChange w:id="607" w:author="Hoang" w:date="2022-04-29T12:21:00Z">
              <w:rPr/>
            </w:rPrChange>
          </w:rPr>
          <w:t xml:space="preserve"> </w:t>
        </w:r>
        <w:proofErr w:type="spellStart"/>
        <w:r w:rsidRPr="006B77D2">
          <w:rPr>
            <w:rFonts w:ascii="Times New Roman" w:hAnsi="Times New Roman" w:cs="Times New Roman"/>
            <w:sz w:val="26"/>
            <w:szCs w:val="26"/>
            <w:rPrChange w:id="608" w:author="Hoang" w:date="2022-04-29T12:21:00Z">
              <w:rPr/>
            </w:rPrChange>
          </w:rPr>
          <w:t>thông</w:t>
        </w:r>
        <w:proofErr w:type="spellEnd"/>
        <w:r w:rsidRPr="006B77D2">
          <w:rPr>
            <w:rFonts w:ascii="Times New Roman" w:hAnsi="Times New Roman" w:cs="Times New Roman"/>
            <w:sz w:val="26"/>
            <w:szCs w:val="26"/>
            <w:rPrChange w:id="609" w:author="Hoang" w:date="2022-04-29T12:21:00Z">
              <w:rPr/>
            </w:rPrChange>
          </w:rPr>
          <w:t xml:space="preserve"> tin </w:t>
        </w:r>
        <w:proofErr w:type="spellStart"/>
        <w:r w:rsidRPr="006B77D2">
          <w:rPr>
            <w:rFonts w:ascii="Times New Roman" w:hAnsi="Times New Roman" w:cs="Times New Roman"/>
            <w:sz w:val="26"/>
            <w:szCs w:val="26"/>
            <w:rPrChange w:id="610" w:author="Hoang" w:date="2022-04-29T12:21:00Z">
              <w:rPr/>
            </w:rPrChange>
          </w:rPr>
          <w:t>một</w:t>
        </w:r>
        <w:proofErr w:type="spellEnd"/>
        <w:r w:rsidRPr="006B77D2">
          <w:rPr>
            <w:rFonts w:ascii="Times New Roman" w:hAnsi="Times New Roman" w:cs="Times New Roman"/>
            <w:sz w:val="26"/>
            <w:szCs w:val="26"/>
            <w:rPrChange w:id="611" w:author="Hoang" w:date="2022-04-29T12:21:00Z">
              <w:rPr/>
            </w:rPrChange>
          </w:rPr>
          <w:t xml:space="preserve"> </w:t>
        </w:r>
        <w:proofErr w:type="spellStart"/>
        <w:r w:rsidRPr="006B77D2">
          <w:rPr>
            <w:rFonts w:ascii="Times New Roman" w:hAnsi="Times New Roman" w:cs="Times New Roman"/>
            <w:sz w:val="26"/>
            <w:szCs w:val="26"/>
            <w:rPrChange w:id="612" w:author="Hoang" w:date="2022-04-29T12:21:00Z">
              <w:rPr/>
            </w:rPrChange>
          </w:rPr>
          <w:t>cách</w:t>
        </w:r>
        <w:proofErr w:type="spellEnd"/>
        <w:r w:rsidRPr="006B77D2">
          <w:rPr>
            <w:rFonts w:ascii="Times New Roman" w:hAnsi="Times New Roman" w:cs="Times New Roman"/>
            <w:sz w:val="26"/>
            <w:szCs w:val="26"/>
            <w:rPrChange w:id="613" w:author="Hoang" w:date="2022-04-29T12:21:00Z">
              <w:rPr/>
            </w:rPrChange>
          </w:rPr>
          <w:t xml:space="preserve"> </w:t>
        </w:r>
        <w:proofErr w:type="spellStart"/>
        <w:r w:rsidRPr="006B77D2">
          <w:rPr>
            <w:rFonts w:ascii="Times New Roman" w:hAnsi="Times New Roman" w:cs="Times New Roman"/>
            <w:sz w:val="26"/>
            <w:szCs w:val="26"/>
            <w:rPrChange w:id="614" w:author="Hoang" w:date="2022-04-29T12:21:00Z">
              <w:rPr/>
            </w:rPrChange>
          </w:rPr>
          <w:t>nhanh</w:t>
        </w:r>
        <w:proofErr w:type="spellEnd"/>
        <w:r w:rsidRPr="006B77D2">
          <w:rPr>
            <w:rFonts w:ascii="Times New Roman" w:hAnsi="Times New Roman" w:cs="Times New Roman"/>
            <w:sz w:val="26"/>
            <w:szCs w:val="26"/>
            <w:rPrChange w:id="615" w:author="Hoang" w:date="2022-04-29T12:21:00Z">
              <w:rPr/>
            </w:rPrChange>
          </w:rPr>
          <w:t xml:space="preserve"> </w:t>
        </w:r>
        <w:proofErr w:type="spellStart"/>
        <w:r w:rsidRPr="006B77D2">
          <w:rPr>
            <w:rFonts w:ascii="Times New Roman" w:hAnsi="Times New Roman" w:cs="Times New Roman"/>
            <w:sz w:val="26"/>
            <w:szCs w:val="26"/>
            <w:rPrChange w:id="616" w:author="Hoang" w:date="2022-04-29T12:21:00Z">
              <w:rPr/>
            </w:rPrChange>
          </w:rPr>
          <w:t>chóng</w:t>
        </w:r>
        <w:proofErr w:type="spellEnd"/>
        <w:r w:rsidRPr="006B77D2">
          <w:rPr>
            <w:rFonts w:ascii="Times New Roman" w:hAnsi="Times New Roman" w:cs="Times New Roman"/>
            <w:sz w:val="26"/>
            <w:szCs w:val="26"/>
            <w:rPrChange w:id="617" w:author="Hoang" w:date="2022-04-29T12:21:00Z">
              <w:rPr/>
            </w:rPrChange>
          </w:rPr>
          <w:t xml:space="preserve"> </w:t>
        </w:r>
        <w:proofErr w:type="spellStart"/>
        <w:r w:rsidRPr="006B77D2">
          <w:rPr>
            <w:rFonts w:ascii="Times New Roman" w:hAnsi="Times New Roman" w:cs="Times New Roman"/>
            <w:sz w:val="26"/>
            <w:szCs w:val="26"/>
            <w:rPrChange w:id="618" w:author="Hoang" w:date="2022-04-29T12:21:00Z">
              <w:rPr/>
            </w:rPrChange>
          </w:rPr>
          <w:t>đầy</w:t>
        </w:r>
        <w:proofErr w:type="spellEnd"/>
        <w:r w:rsidRPr="006B77D2">
          <w:rPr>
            <w:rFonts w:ascii="Times New Roman" w:hAnsi="Times New Roman" w:cs="Times New Roman"/>
            <w:sz w:val="26"/>
            <w:szCs w:val="26"/>
            <w:rPrChange w:id="619" w:author="Hoang" w:date="2022-04-29T12:21:00Z">
              <w:rPr/>
            </w:rPrChange>
          </w:rPr>
          <w:t xml:space="preserve"> </w:t>
        </w:r>
        <w:proofErr w:type="spellStart"/>
        <w:r w:rsidRPr="006B77D2">
          <w:rPr>
            <w:rFonts w:ascii="Times New Roman" w:hAnsi="Times New Roman" w:cs="Times New Roman"/>
            <w:sz w:val="26"/>
            <w:szCs w:val="26"/>
            <w:rPrChange w:id="620" w:author="Hoang" w:date="2022-04-29T12:21:00Z">
              <w:rPr/>
            </w:rPrChange>
          </w:rPr>
          <w:t>đủ</w:t>
        </w:r>
        <w:proofErr w:type="spellEnd"/>
        <w:r w:rsidRPr="006B77D2">
          <w:rPr>
            <w:rFonts w:ascii="Times New Roman" w:hAnsi="Times New Roman" w:cs="Times New Roman"/>
            <w:sz w:val="26"/>
            <w:szCs w:val="26"/>
            <w:rPrChange w:id="621" w:author="Hoang" w:date="2022-04-29T12:21:00Z">
              <w:rPr/>
            </w:rPrChange>
          </w:rPr>
          <w:t xml:space="preserve">, </w:t>
        </w:r>
        <w:proofErr w:type="spellStart"/>
        <w:r w:rsidRPr="006B77D2">
          <w:rPr>
            <w:rFonts w:ascii="Times New Roman" w:hAnsi="Times New Roman" w:cs="Times New Roman"/>
            <w:sz w:val="26"/>
            <w:szCs w:val="26"/>
            <w:rPrChange w:id="622" w:author="Hoang" w:date="2022-04-29T12:21:00Z">
              <w:rPr/>
            </w:rPrChange>
          </w:rPr>
          <w:t>chỉ</w:t>
        </w:r>
        <w:proofErr w:type="spellEnd"/>
        <w:r w:rsidRPr="006B77D2">
          <w:rPr>
            <w:rFonts w:ascii="Times New Roman" w:hAnsi="Times New Roman" w:cs="Times New Roman"/>
            <w:sz w:val="26"/>
            <w:szCs w:val="26"/>
            <w:rPrChange w:id="623" w:author="Hoang" w:date="2022-04-29T12:21:00Z">
              <w:rPr/>
            </w:rPrChange>
          </w:rPr>
          <w:t xml:space="preserve"> </w:t>
        </w:r>
        <w:proofErr w:type="spellStart"/>
        <w:r w:rsidRPr="006B77D2">
          <w:rPr>
            <w:rFonts w:ascii="Times New Roman" w:hAnsi="Times New Roman" w:cs="Times New Roman"/>
            <w:sz w:val="26"/>
            <w:szCs w:val="26"/>
            <w:rPrChange w:id="624" w:author="Hoang" w:date="2022-04-29T12:21:00Z">
              <w:rPr/>
            </w:rPrChange>
          </w:rPr>
          <w:t>một</w:t>
        </w:r>
        <w:proofErr w:type="spellEnd"/>
        <w:r w:rsidRPr="006B77D2">
          <w:rPr>
            <w:rFonts w:ascii="Times New Roman" w:hAnsi="Times New Roman" w:cs="Times New Roman"/>
            <w:sz w:val="26"/>
            <w:szCs w:val="26"/>
            <w:rPrChange w:id="625" w:author="Hoang" w:date="2022-04-29T12:21:00Z">
              <w:rPr/>
            </w:rPrChange>
          </w:rPr>
          <w:t xml:space="preserve"> </w:t>
        </w:r>
        <w:proofErr w:type="spellStart"/>
        <w:r w:rsidRPr="006B77D2">
          <w:rPr>
            <w:rFonts w:ascii="Times New Roman" w:hAnsi="Times New Roman" w:cs="Times New Roman"/>
            <w:sz w:val="26"/>
            <w:szCs w:val="26"/>
            <w:rPrChange w:id="626" w:author="Hoang" w:date="2022-04-29T12:21:00Z">
              <w:rPr/>
            </w:rPrChange>
          </w:rPr>
          <w:t>vài</w:t>
        </w:r>
        <w:proofErr w:type="spellEnd"/>
        <w:r w:rsidRPr="006B77D2">
          <w:rPr>
            <w:rFonts w:ascii="Times New Roman" w:hAnsi="Times New Roman" w:cs="Times New Roman"/>
            <w:sz w:val="26"/>
            <w:szCs w:val="26"/>
            <w:rPrChange w:id="627" w:author="Hoang" w:date="2022-04-29T12:21:00Z">
              <w:rPr/>
            </w:rPrChange>
          </w:rPr>
          <w:t xml:space="preserve"> </w:t>
        </w:r>
        <w:proofErr w:type="spellStart"/>
        <w:r w:rsidRPr="006B77D2">
          <w:rPr>
            <w:rFonts w:ascii="Times New Roman" w:hAnsi="Times New Roman" w:cs="Times New Roman"/>
            <w:sz w:val="26"/>
            <w:szCs w:val="26"/>
            <w:rPrChange w:id="628" w:author="Hoang" w:date="2022-04-29T12:21:00Z">
              <w:rPr/>
            </w:rPrChange>
          </w:rPr>
          <w:t>thao</w:t>
        </w:r>
        <w:proofErr w:type="spellEnd"/>
        <w:r w:rsidRPr="006B77D2">
          <w:rPr>
            <w:rFonts w:ascii="Times New Roman" w:hAnsi="Times New Roman" w:cs="Times New Roman"/>
            <w:sz w:val="26"/>
            <w:szCs w:val="26"/>
            <w:rPrChange w:id="629" w:author="Hoang" w:date="2022-04-29T12:21:00Z">
              <w:rPr/>
            </w:rPrChange>
          </w:rPr>
          <w:t xml:space="preserve"> </w:t>
        </w:r>
        <w:proofErr w:type="spellStart"/>
        <w:r w:rsidRPr="006B77D2">
          <w:rPr>
            <w:rFonts w:ascii="Times New Roman" w:hAnsi="Times New Roman" w:cs="Times New Roman"/>
            <w:sz w:val="26"/>
            <w:szCs w:val="26"/>
            <w:rPrChange w:id="630" w:author="Hoang" w:date="2022-04-29T12:21:00Z">
              <w:rPr/>
            </w:rPrChange>
          </w:rPr>
          <w:t>tác</w:t>
        </w:r>
        <w:proofErr w:type="spellEnd"/>
        <w:r w:rsidRPr="006B77D2">
          <w:rPr>
            <w:rFonts w:ascii="Times New Roman" w:hAnsi="Times New Roman" w:cs="Times New Roman"/>
            <w:sz w:val="26"/>
            <w:szCs w:val="26"/>
            <w:rPrChange w:id="631" w:author="Hoang" w:date="2022-04-29T12:21:00Z">
              <w:rPr/>
            </w:rPrChange>
          </w:rPr>
          <w:t xml:space="preserve"> </w:t>
        </w:r>
        <w:proofErr w:type="spellStart"/>
        <w:r w:rsidRPr="006B77D2">
          <w:rPr>
            <w:rFonts w:ascii="Times New Roman" w:hAnsi="Times New Roman" w:cs="Times New Roman"/>
            <w:sz w:val="26"/>
            <w:szCs w:val="26"/>
            <w:rPrChange w:id="632" w:author="Hoang" w:date="2022-04-29T12:21:00Z">
              <w:rPr/>
            </w:rPrChange>
          </w:rPr>
          <w:t>chạm</w:t>
        </w:r>
        <w:proofErr w:type="spellEnd"/>
        <w:r w:rsidRPr="006B77D2">
          <w:rPr>
            <w:rFonts w:ascii="Times New Roman" w:hAnsi="Times New Roman" w:cs="Times New Roman"/>
            <w:sz w:val="26"/>
            <w:szCs w:val="26"/>
            <w:rPrChange w:id="633" w:author="Hoang" w:date="2022-04-29T12:21:00Z">
              <w:rPr/>
            </w:rPrChange>
          </w:rPr>
          <w:t xml:space="preserve"> </w:t>
        </w:r>
        <w:proofErr w:type="spellStart"/>
        <w:r w:rsidRPr="006B77D2">
          <w:rPr>
            <w:rFonts w:ascii="Times New Roman" w:hAnsi="Times New Roman" w:cs="Times New Roman"/>
            <w:sz w:val="26"/>
            <w:szCs w:val="26"/>
            <w:rPrChange w:id="634" w:author="Hoang" w:date="2022-04-29T12:21:00Z">
              <w:rPr/>
            </w:rPrChange>
          </w:rPr>
          <w:t>bạn</w:t>
        </w:r>
        <w:proofErr w:type="spellEnd"/>
        <w:r w:rsidRPr="006B77D2">
          <w:rPr>
            <w:rFonts w:ascii="Times New Roman" w:hAnsi="Times New Roman" w:cs="Times New Roman"/>
            <w:sz w:val="26"/>
            <w:szCs w:val="26"/>
            <w:rPrChange w:id="635" w:author="Hoang" w:date="2022-04-29T12:21:00Z">
              <w:rPr/>
            </w:rPrChange>
          </w:rPr>
          <w:t xml:space="preserve"> </w:t>
        </w:r>
        <w:proofErr w:type="spellStart"/>
        <w:r w:rsidRPr="006B77D2">
          <w:rPr>
            <w:rFonts w:ascii="Times New Roman" w:hAnsi="Times New Roman" w:cs="Times New Roman"/>
            <w:sz w:val="26"/>
            <w:szCs w:val="26"/>
            <w:rPrChange w:id="636" w:author="Hoang" w:date="2022-04-29T12:21:00Z">
              <w:rPr/>
            </w:rPrChange>
          </w:rPr>
          <w:t>đã</w:t>
        </w:r>
        <w:proofErr w:type="spellEnd"/>
        <w:r w:rsidRPr="006B77D2">
          <w:rPr>
            <w:rFonts w:ascii="Times New Roman" w:hAnsi="Times New Roman" w:cs="Times New Roman"/>
            <w:sz w:val="26"/>
            <w:szCs w:val="26"/>
            <w:rPrChange w:id="637" w:author="Hoang" w:date="2022-04-29T12:21:00Z">
              <w:rPr/>
            </w:rPrChange>
          </w:rPr>
          <w:t xml:space="preserve"> </w:t>
        </w:r>
        <w:proofErr w:type="spellStart"/>
        <w:r w:rsidRPr="006B77D2">
          <w:rPr>
            <w:rFonts w:ascii="Times New Roman" w:hAnsi="Times New Roman" w:cs="Times New Roman"/>
            <w:sz w:val="26"/>
            <w:szCs w:val="26"/>
            <w:rPrChange w:id="638" w:author="Hoang" w:date="2022-04-29T12:21:00Z">
              <w:rPr/>
            </w:rPrChange>
          </w:rPr>
          <w:t>có</w:t>
        </w:r>
        <w:proofErr w:type="spellEnd"/>
        <w:r w:rsidRPr="006B77D2">
          <w:rPr>
            <w:rFonts w:ascii="Times New Roman" w:hAnsi="Times New Roman" w:cs="Times New Roman"/>
            <w:sz w:val="26"/>
            <w:szCs w:val="26"/>
            <w:rPrChange w:id="639" w:author="Hoang" w:date="2022-04-29T12:21:00Z">
              <w:rPr/>
            </w:rPrChange>
          </w:rPr>
          <w:t xml:space="preserve"> </w:t>
        </w:r>
        <w:proofErr w:type="spellStart"/>
        <w:r w:rsidRPr="006B77D2">
          <w:rPr>
            <w:rFonts w:ascii="Times New Roman" w:hAnsi="Times New Roman" w:cs="Times New Roman"/>
            <w:sz w:val="26"/>
            <w:szCs w:val="26"/>
            <w:rPrChange w:id="640" w:author="Hoang" w:date="2022-04-29T12:21:00Z">
              <w:rPr/>
            </w:rPrChange>
          </w:rPr>
          <w:t>thể</w:t>
        </w:r>
        <w:proofErr w:type="spellEnd"/>
        <w:r w:rsidRPr="006B77D2">
          <w:rPr>
            <w:rFonts w:ascii="Times New Roman" w:hAnsi="Times New Roman" w:cs="Times New Roman"/>
            <w:sz w:val="26"/>
            <w:szCs w:val="26"/>
            <w:rPrChange w:id="641" w:author="Hoang" w:date="2022-04-29T12:21:00Z">
              <w:rPr/>
            </w:rPrChange>
          </w:rPr>
          <w:t xml:space="preserve"> </w:t>
        </w:r>
        <w:proofErr w:type="spellStart"/>
        <w:r w:rsidRPr="006B77D2">
          <w:rPr>
            <w:rFonts w:ascii="Times New Roman" w:hAnsi="Times New Roman" w:cs="Times New Roman"/>
            <w:sz w:val="26"/>
            <w:szCs w:val="26"/>
            <w:rPrChange w:id="642" w:author="Hoang" w:date="2022-04-29T12:21:00Z">
              <w:rPr/>
            </w:rPrChange>
          </w:rPr>
          <w:t>tìm</w:t>
        </w:r>
        <w:proofErr w:type="spellEnd"/>
        <w:r w:rsidRPr="006B77D2">
          <w:rPr>
            <w:rFonts w:ascii="Times New Roman" w:hAnsi="Times New Roman" w:cs="Times New Roman"/>
            <w:sz w:val="26"/>
            <w:szCs w:val="26"/>
            <w:rPrChange w:id="643" w:author="Hoang" w:date="2022-04-29T12:21:00Z">
              <w:rPr/>
            </w:rPrChange>
          </w:rPr>
          <w:t xml:space="preserve"> </w:t>
        </w:r>
        <w:proofErr w:type="spellStart"/>
        <w:r w:rsidRPr="006B77D2">
          <w:rPr>
            <w:rFonts w:ascii="Times New Roman" w:hAnsi="Times New Roman" w:cs="Times New Roman"/>
            <w:sz w:val="26"/>
            <w:szCs w:val="26"/>
            <w:rPrChange w:id="644" w:author="Hoang" w:date="2022-04-29T12:21:00Z">
              <w:rPr/>
            </w:rPrChange>
          </w:rPr>
          <w:t>được</w:t>
        </w:r>
        <w:proofErr w:type="spellEnd"/>
        <w:r w:rsidRPr="006B77D2">
          <w:rPr>
            <w:rFonts w:ascii="Times New Roman" w:hAnsi="Times New Roman" w:cs="Times New Roman"/>
            <w:sz w:val="26"/>
            <w:szCs w:val="26"/>
            <w:rPrChange w:id="645" w:author="Hoang" w:date="2022-04-29T12:21:00Z">
              <w:rPr/>
            </w:rPrChange>
          </w:rPr>
          <w:t xml:space="preserve"> </w:t>
        </w:r>
        <w:proofErr w:type="spellStart"/>
        <w:r w:rsidRPr="006B77D2">
          <w:rPr>
            <w:rFonts w:ascii="Times New Roman" w:hAnsi="Times New Roman" w:cs="Times New Roman"/>
            <w:sz w:val="26"/>
            <w:szCs w:val="26"/>
            <w:rPrChange w:id="646" w:author="Hoang" w:date="2022-04-29T12:21:00Z">
              <w:rPr/>
            </w:rPrChange>
          </w:rPr>
          <w:t>sản</w:t>
        </w:r>
        <w:proofErr w:type="spellEnd"/>
        <w:r w:rsidRPr="006B77D2">
          <w:rPr>
            <w:rFonts w:ascii="Times New Roman" w:hAnsi="Times New Roman" w:cs="Times New Roman"/>
            <w:sz w:val="26"/>
            <w:szCs w:val="26"/>
            <w:rPrChange w:id="647" w:author="Hoang" w:date="2022-04-29T12:21:00Z">
              <w:rPr/>
            </w:rPrChange>
          </w:rPr>
          <w:t xml:space="preserve"> </w:t>
        </w:r>
        <w:proofErr w:type="spellStart"/>
        <w:r w:rsidRPr="006B77D2">
          <w:rPr>
            <w:rFonts w:ascii="Times New Roman" w:hAnsi="Times New Roman" w:cs="Times New Roman"/>
            <w:sz w:val="26"/>
            <w:szCs w:val="26"/>
            <w:rPrChange w:id="648" w:author="Hoang" w:date="2022-04-29T12:21:00Z">
              <w:rPr/>
            </w:rPrChange>
          </w:rPr>
          <w:t>phẩm</w:t>
        </w:r>
        <w:proofErr w:type="spellEnd"/>
        <w:r w:rsidRPr="006B77D2">
          <w:rPr>
            <w:rFonts w:ascii="Times New Roman" w:hAnsi="Times New Roman" w:cs="Times New Roman"/>
            <w:sz w:val="26"/>
            <w:szCs w:val="26"/>
            <w:rPrChange w:id="649" w:author="Hoang" w:date="2022-04-29T12:21:00Z">
              <w:rPr/>
            </w:rPrChange>
          </w:rPr>
          <w:t xml:space="preserve"> </w:t>
        </w:r>
        <w:proofErr w:type="spellStart"/>
        <w:r w:rsidRPr="006B77D2">
          <w:rPr>
            <w:rFonts w:ascii="Times New Roman" w:hAnsi="Times New Roman" w:cs="Times New Roman"/>
            <w:sz w:val="26"/>
            <w:szCs w:val="26"/>
            <w:rPrChange w:id="650" w:author="Hoang" w:date="2022-04-29T12:21:00Z">
              <w:rPr/>
            </w:rPrChange>
          </w:rPr>
          <w:t>phù</w:t>
        </w:r>
        <w:proofErr w:type="spellEnd"/>
        <w:r w:rsidRPr="006B77D2">
          <w:rPr>
            <w:rFonts w:ascii="Times New Roman" w:hAnsi="Times New Roman" w:cs="Times New Roman"/>
            <w:sz w:val="26"/>
            <w:szCs w:val="26"/>
            <w:rPrChange w:id="651" w:author="Hoang" w:date="2022-04-29T12:21:00Z">
              <w:rPr/>
            </w:rPrChange>
          </w:rPr>
          <w:t xml:space="preserve"> </w:t>
        </w:r>
        <w:proofErr w:type="spellStart"/>
        <w:r w:rsidRPr="006B77D2">
          <w:rPr>
            <w:rFonts w:ascii="Times New Roman" w:hAnsi="Times New Roman" w:cs="Times New Roman"/>
            <w:sz w:val="26"/>
            <w:szCs w:val="26"/>
            <w:rPrChange w:id="652" w:author="Hoang" w:date="2022-04-29T12:21:00Z">
              <w:rPr/>
            </w:rPrChange>
          </w:rPr>
          <w:t>hợp</w:t>
        </w:r>
        <w:proofErr w:type="spellEnd"/>
        <w:r w:rsidRPr="006B77D2">
          <w:rPr>
            <w:rFonts w:ascii="Times New Roman" w:hAnsi="Times New Roman" w:cs="Times New Roman"/>
            <w:sz w:val="26"/>
            <w:szCs w:val="26"/>
            <w:rPrChange w:id="653" w:author="Hoang" w:date="2022-04-29T12:21:00Z">
              <w:rPr/>
            </w:rPrChange>
          </w:rPr>
          <w:t xml:space="preserve"> </w:t>
        </w:r>
        <w:proofErr w:type="spellStart"/>
        <w:r w:rsidRPr="006B77D2">
          <w:rPr>
            <w:rFonts w:ascii="Times New Roman" w:hAnsi="Times New Roman" w:cs="Times New Roman"/>
            <w:sz w:val="26"/>
            <w:szCs w:val="26"/>
            <w:rPrChange w:id="654" w:author="Hoang" w:date="2022-04-29T12:21:00Z">
              <w:rPr/>
            </w:rPrChange>
          </w:rPr>
          <w:t>với</w:t>
        </w:r>
        <w:proofErr w:type="spellEnd"/>
        <w:r w:rsidRPr="006B77D2">
          <w:rPr>
            <w:rFonts w:ascii="Times New Roman" w:hAnsi="Times New Roman" w:cs="Times New Roman"/>
            <w:sz w:val="26"/>
            <w:szCs w:val="26"/>
            <w:rPrChange w:id="655" w:author="Hoang" w:date="2022-04-29T12:21:00Z">
              <w:rPr/>
            </w:rPrChange>
          </w:rPr>
          <w:t xml:space="preserve"> </w:t>
        </w:r>
        <w:proofErr w:type="spellStart"/>
        <w:r w:rsidRPr="006B77D2">
          <w:rPr>
            <w:rFonts w:ascii="Times New Roman" w:hAnsi="Times New Roman" w:cs="Times New Roman"/>
            <w:sz w:val="26"/>
            <w:szCs w:val="26"/>
            <w:rPrChange w:id="656" w:author="Hoang" w:date="2022-04-29T12:21:00Z">
              <w:rPr/>
            </w:rPrChange>
          </w:rPr>
          <w:t>mình</w:t>
        </w:r>
        <w:proofErr w:type="spellEnd"/>
        <w:r w:rsidRPr="006B77D2">
          <w:rPr>
            <w:rFonts w:ascii="Times New Roman" w:hAnsi="Times New Roman" w:cs="Times New Roman"/>
            <w:sz w:val="26"/>
            <w:szCs w:val="26"/>
            <w:rPrChange w:id="657" w:author="Hoang" w:date="2022-04-29T12:21:00Z">
              <w:rPr/>
            </w:rPrChange>
          </w:rPr>
          <w:t xml:space="preserve">, </w:t>
        </w:r>
        <w:proofErr w:type="spellStart"/>
        <w:r w:rsidRPr="006B77D2">
          <w:rPr>
            <w:rFonts w:ascii="Times New Roman" w:hAnsi="Times New Roman" w:cs="Times New Roman"/>
            <w:sz w:val="26"/>
            <w:szCs w:val="26"/>
            <w:rPrChange w:id="658" w:author="Hoang" w:date="2022-04-29T12:21:00Z">
              <w:rPr/>
            </w:rPrChange>
          </w:rPr>
          <w:t>từ</w:t>
        </w:r>
        <w:proofErr w:type="spellEnd"/>
        <w:r w:rsidRPr="006B77D2">
          <w:rPr>
            <w:rFonts w:ascii="Times New Roman" w:hAnsi="Times New Roman" w:cs="Times New Roman"/>
            <w:sz w:val="26"/>
            <w:szCs w:val="26"/>
            <w:rPrChange w:id="659" w:author="Hoang" w:date="2022-04-29T12:21:00Z">
              <w:rPr/>
            </w:rPrChange>
          </w:rPr>
          <w:t xml:space="preserve"> </w:t>
        </w:r>
        <w:proofErr w:type="spellStart"/>
        <w:r w:rsidRPr="006B77D2">
          <w:rPr>
            <w:rFonts w:ascii="Times New Roman" w:hAnsi="Times New Roman" w:cs="Times New Roman"/>
            <w:sz w:val="26"/>
            <w:szCs w:val="26"/>
            <w:rPrChange w:id="660" w:author="Hoang" w:date="2022-04-29T12:21:00Z">
              <w:rPr/>
            </w:rPrChange>
          </w:rPr>
          <w:t>giá</w:t>
        </w:r>
        <w:proofErr w:type="spellEnd"/>
        <w:r w:rsidRPr="006B77D2">
          <w:rPr>
            <w:rFonts w:ascii="Times New Roman" w:hAnsi="Times New Roman" w:cs="Times New Roman"/>
            <w:sz w:val="26"/>
            <w:szCs w:val="26"/>
            <w:rPrChange w:id="661" w:author="Hoang" w:date="2022-04-29T12:21:00Z">
              <w:rPr/>
            </w:rPrChange>
          </w:rPr>
          <w:t xml:space="preserve"> </w:t>
        </w:r>
        <w:proofErr w:type="spellStart"/>
        <w:r w:rsidRPr="006B77D2">
          <w:rPr>
            <w:rFonts w:ascii="Times New Roman" w:hAnsi="Times New Roman" w:cs="Times New Roman"/>
            <w:sz w:val="26"/>
            <w:szCs w:val="26"/>
            <w:rPrChange w:id="662" w:author="Hoang" w:date="2022-04-29T12:21:00Z">
              <w:rPr/>
            </w:rPrChange>
          </w:rPr>
          <w:t>cả</w:t>
        </w:r>
        <w:proofErr w:type="spellEnd"/>
        <w:r w:rsidRPr="006B77D2">
          <w:rPr>
            <w:rFonts w:ascii="Times New Roman" w:hAnsi="Times New Roman" w:cs="Times New Roman"/>
            <w:sz w:val="26"/>
            <w:szCs w:val="26"/>
            <w:rPrChange w:id="663" w:author="Hoang" w:date="2022-04-29T12:21:00Z">
              <w:rPr/>
            </w:rPrChange>
          </w:rPr>
          <w:t xml:space="preserve"> </w:t>
        </w:r>
        <w:proofErr w:type="spellStart"/>
        <w:r w:rsidRPr="006B77D2">
          <w:rPr>
            <w:rFonts w:ascii="Times New Roman" w:hAnsi="Times New Roman" w:cs="Times New Roman"/>
            <w:sz w:val="26"/>
            <w:szCs w:val="26"/>
            <w:rPrChange w:id="664" w:author="Hoang" w:date="2022-04-29T12:21:00Z">
              <w:rPr/>
            </w:rPrChange>
          </w:rPr>
          <w:t>đến</w:t>
        </w:r>
        <w:proofErr w:type="spellEnd"/>
        <w:r w:rsidRPr="006B77D2">
          <w:rPr>
            <w:rFonts w:ascii="Times New Roman" w:hAnsi="Times New Roman" w:cs="Times New Roman"/>
            <w:sz w:val="26"/>
            <w:szCs w:val="26"/>
            <w:rPrChange w:id="665" w:author="Hoang" w:date="2022-04-29T12:21:00Z">
              <w:rPr/>
            </w:rPrChange>
          </w:rPr>
          <w:t xml:space="preserve"> </w:t>
        </w:r>
        <w:proofErr w:type="spellStart"/>
        <w:r w:rsidRPr="006B77D2">
          <w:rPr>
            <w:rFonts w:ascii="Times New Roman" w:hAnsi="Times New Roman" w:cs="Times New Roman"/>
            <w:sz w:val="26"/>
            <w:szCs w:val="26"/>
            <w:rPrChange w:id="666" w:author="Hoang" w:date="2022-04-29T12:21:00Z">
              <w:rPr/>
            </w:rPrChange>
          </w:rPr>
          <w:t>kiểu</w:t>
        </w:r>
        <w:proofErr w:type="spellEnd"/>
        <w:r w:rsidRPr="006B77D2">
          <w:rPr>
            <w:rFonts w:ascii="Times New Roman" w:hAnsi="Times New Roman" w:cs="Times New Roman"/>
            <w:sz w:val="26"/>
            <w:szCs w:val="26"/>
            <w:rPrChange w:id="667" w:author="Hoang" w:date="2022-04-29T12:21:00Z">
              <w:rPr/>
            </w:rPrChange>
          </w:rPr>
          <w:t xml:space="preserve"> </w:t>
        </w:r>
        <w:proofErr w:type="spellStart"/>
        <w:r w:rsidRPr="006B77D2">
          <w:rPr>
            <w:rFonts w:ascii="Times New Roman" w:hAnsi="Times New Roman" w:cs="Times New Roman"/>
            <w:sz w:val="26"/>
            <w:szCs w:val="26"/>
            <w:rPrChange w:id="668" w:author="Hoang" w:date="2022-04-29T12:21:00Z">
              <w:rPr/>
            </w:rPrChange>
          </w:rPr>
          <w:t>dáng</w:t>
        </w:r>
        <w:proofErr w:type="spellEnd"/>
        <w:r w:rsidRPr="006B77D2">
          <w:rPr>
            <w:rFonts w:ascii="Times New Roman" w:hAnsi="Times New Roman" w:cs="Times New Roman"/>
            <w:sz w:val="26"/>
            <w:szCs w:val="26"/>
            <w:rPrChange w:id="669" w:author="Hoang" w:date="2022-04-29T12:21:00Z">
              <w:rPr/>
            </w:rPrChange>
          </w:rPr>
          <w:t xml:space="preserve">, </w:t>
        </w:r>
        <w:proofErr w:type="spellStart"/>
        <w:r w:rsidRPr="006B77D2">
          <w:rPr>
            <w:rFonts w:ascii="Times New Roman" w:hAnsi="Times New Roman" w:cs="Times New Roman"/>
            <w:sz w:val="26"/>
            <w:szCs w:val="26"/>
            <w:rPrChange w:id="670" w:author="Hoang" w:date="2022-04-29T12:21:00Z">
              <w:rPr/>
            </w:rPrChange>
          </w:rPr>
          <w:t>tính</w:t>
        </w:r>
        <w:proofErr w:type="spellEnd"/>
        <w:r w:rsidRPr="006B77D2">
          <w:rPr>
            <w:rFonts w:ascii="Times New Roman" w:hAnsi="Times New Roman" w:cs="Times New Roman"/>
            <w:sz w:val="26"/>
            <w:szCs w:val="26"/>
            <w:rPrChange w:id="671" w:author="Hoang" w:date="2022-04-29T12:21:00Z">
              <w:rPr/>
            </w:rPrChange>
          </w:rPr>
          <w:t xml:space="preserve"> </w:t>
        </w:r>
        <w:proofErr w:type="spellStart"/>
        <w:r w:rsidRPr="006B77D2">
          <w:rPr>
            <w:rFonts w:ascii="Times New Roman" w:hAnsi="Times New Roman" w:cs="Times New Roman"/>
            <w:sz w:val="26"/>
            <w:szCs w:val="26"/>
            <w:rPrChange w:id="672" w:author="Hoang" w:date="2022-04-29T12:21:00Z">
              <w:rPr/>
            </w:rPrChange>
          </w:rPr>
          <w:t>năng</w:t>
        </w:r>
        <w:proofErr w:type="spellEnd"/>
        <w:r w:rsidRPr="006B77D2">
          <w:rPr>
            <w:rFonts w:ascii="Times New Roman" w:hAnsi="Times New Roman" w:cs="Times New Roman"/>
            <w:sz w:val="26"/>
            <w:szCs w:val="26"/>
            <w:rPrChange w:id="673" w:author="Hoang" w:date="2022-04-29T12:21:00Z">
              <w:rPr/>
            </w:rPrChange>
          </w:rPr>
          <w:t xml:space="preserve"> </w:t>
        </w:r>
        <w:proofErr w:type="spellStart"/>
        <w:r w:rsidRPr="006B77D2">
          <w:rPr>
            <w:rFonts w:ascii="Times New Roman" w:hAnsi="Times New Roman" w:cs="Times New Roman"/>
            <w:sz w:val="26"/>
            <w:szCs w:val="26"/>
            <w:rPrChange w:id="674" w:author="Hoang" w:date="2022-04-29T12:21:00Z">
              <w:rPr/>
            </w:rPrChange>
          </w:rPr>
          <w:t>phù</w:t>
        </w:r>
        <w:proofErr w:type="spellEnd"/>
        <w:r w:rsidRPr="006B77D2">
          <w:rPr>
            <w:rFonts w:ascii="Times New Roman" w:hAnsi="Times New Roman" w:cs="Times New Roman"/>
            <w:sz w:val="26"/>
            <w:szCs w:val="26"/>
            <w:rPrChange w:id="675" w:author="Hoang" w:date="2022-04-29T12:21:00Z">
              <w:rPr/>
            </w:rPrChange>
          </w:rPr>
          <w:t xml:space="preserve"> </w:t>
        </w:r>
        <w:proofErr w:type="spellStart"/>
        <w:r w:rsidRPr="006B77D2">
          <w:rPr>
            <w:rFonts w:ascii="Times New Roman" w:hAnsi="Times New Roman" w:cs="Times New Roman"/>
            <w:sz w:val="26"/>
            <w:szCs w:val="26"/>
            <w:rPrChange w:id="676" w:author="Hoang" w:date="2022-04-29T12:21:00Z">
              <w:rPr/>
            </w:rPrChange>
          </w:rPr>
          <w:t>hợp</w:t>
        </w:r>
        <w:proofErr w:type="spellEnd"/>
        <w:r w:rsidRPr="006B77D2">
          <w:rPr>
            <w:rFonts w:ascii="Times New Roman" w:hAnsi="Times New Roman" w:cs="Times New Roman"/>
            <w:sz w:val="26"/>
            <w:szCs w:val="26"/>
            <w:rPrChange w:id="677" w:author="Hoang" w:date="2022-04-29T12:21:00Z">
              <w:rPr/>
            </w:rPrChange>
          </w:rPr>
          <w:t xml:space="preserve"> </w:t>
        </w:r>
        <w:proofErr w:type="spellStart"/>
        <w:r w:rsidRPr="006B77D2">
          <w:rPr>
            <w:rFonts w:ascii="Times New Roman" w:hAnsi="Times New Roman" w:cs="Times New Roman"/>
            <w:sz w:val="26"/>
            <w:szCs w:val="26"/>
            <w:rPrChange w:id="678" w:author="Hoang" w:date="2022-04-29T12:21:00Z">
              <w:rPr/>
            </w:rPrChange>
          </w:rPr>
          <w:t>với</w:t>
        </w:r>
        <w:proofErr w:type="spellEnd"/>
        <w:r w:rsidRPr="006B77D2">
          <w:rPr>
            <w:rFonts w:ascii="Times New Roman" w:hAnsi="Times New Roman" w:cs="Times New Roman"/>
            <w:sz w:val="26"/>
            <w:szCs w:val="26"/>
            <w:rPrChange w:id="679" w:author="Hoang" w:date="2022-04-29T12:21:00Z">
              <w:rPr/>
            </w:rPrChange>
          </w:rPr>
          <w:t xml:space="preserve"> </w:t>
        </w:r>
        <w:proofErr w:type="spellStart"/>
        <w:r w:rsidRPr="006B77D2">
          <w:rPr>
            <w:rFonts w:ascii="Times New Roman" w:hAnsi="Times New Roman" w:cs="Times New Roman"/>
            <w:sz w:val="26"/>
            <w:szCs w:val="26"/>
            <w:rPrChange w:id="680" w:author="Hoang" w:date="2022-04-29T12:21:00Z">
              <w:rPr/>
            </w:rPrChange>
          </w:rPr>
          <w:t>mọi</w:t>
        </w:r>
        <w:proofErr w:type="spellEnd"/>
        <w:r w:rsidRPr="006B77D2">
          <w:rPr>
            <w:rFonts w:ascii="Times New Roman" w:hAnsi="Times New Roman" w:cs="Times New Roman"/>
            <w:sz w:val="26"/>
            <w:szCs w:val="26"/>
            <w:rPrChange w:id="681" w:author="Hoang" w:date="2022-04-29T12:21:00Z">
              <w:rPr/>
            </w:rPrChange>
          </w:rPr>
          <w:t xml:space="preserve"> </w:t>
        </w:r>
        <w:proofErr w:type="spellStart"/>
        <w:r w:rsidRPr="006B77D2">
          <w:rPr>
            <w:rFonts w:ascii="Times New Roman" w:hAnsi="Times New Roman" w:cs="Times New Roman"/>
            <w:sz w:val="26"/>
            <w:szCs w:val="26"/>
            <w:rPrChange w:id="682" w:author="Hoang" w:date="2022-04-29T12:21:00Z">
              <w:rPr/>
            </w:rPrChange>
          </w:rPr>
          <w:t>tầng</w:t>
        </w:r>
        <w:proofErr w:type="spellEnd"/>
        <w:r w:rsidRPr="006B77D2">
          <w:rPr>
            <w:rFonts w:ascii="Times New Roman" w:hAnsi="Times New Roman" w:cs="Times New Roman"/>
            <w:sz w:val="26"/>
            <w:szCs w:val="26"/>
            <w:rPrChange w:id="683" w:author="Hoang" w:date="2022-04-29T12:21:00Z">
              <w:rPr/>
            </w:rPrChange>
          </w:rPr>
          <w:t xml:space="preserve"> </w:t>
        </w:r>
        <w:proofErr w:type="spellStart"/>
        <w:r w:rsidRPr="006B77D2">
          <w:rPr>
            <w:rFonts w:ascii="Times New Roman" w:hAnsi="Times New Roman" w:cs="Times New Roman"/>
            <w:sz w:val="26"/>
            <w:szCs w:val="26"/>
            <w:rPrChange w:id="684" w:author="Hoang" w:date="2022-04-29T12:21:00Z">
              <w:rPr/>
            </w:rPrChange>
          </w:rPr>
          <w:t>lớp</w:t>
        </w:r>
        <w:proofErr w:type="spellEnd"/>
        <w:r w:rsidRPr="006B77D2">
          <w:rPr>
            <w:rFonts w:ascii="Times New Roman" w:hAnsi="Times New Roman" w:cs="Times New Roman"/>
            <w:sz w:val="26"/>
            <w:szCs w:val="26"/>
            <w:rPrChange w:id="685" w:author="Hoang" w:date="2022-04-29T12:21:00Z">
              <w:rPr/>
            </w:rPrChange>
          </w:rPr>
          <w:t xml:space="preserve"> </w:t>
        </w:r>
        <w:proofErr w:type="spellStart"/>
        <w:r w:rsidRPr="006B77D2">
          <w:rPr>
            <w:rFonts w:ascii="Times New Roman" w:hAnsi="Times New Roman" w:cs="Times New Roman"/>
            <w:sz w:val="26"/>
            <w:szCs w:val="26"/>
            <w:rPrChange w:id="686" w:author="Hoang" w:date="2022-04-29T12:21:00Z">
              <w:rPr/>
            </w:rPrChange>
          </w:rPr>
          <w:t>sử</w:t>
        </w:r>
        <w:proofErr w:type="spellEnd"/>
        <w:r w:rsidRPr="006B77D2">
          <w:rPr>
            <w:rFonts w:ascii="Times New Roman" w:hAnsi="Times New Roman" w:cs="Times New Roman"/>
            <w:sz w:val="26"/>
            <w:szCs w:val="26"/>
            <w:rPrChange w:id="687" w:author="Hoang" w:date="2022-04-29T12:21:00Z">
              <w:rPr/>
            </w:rPrChange>
          </w:rPr>
          <w:t xml:space="preserve"> </w:t>
        </w:r>
        <w:proofErr w:type="spellStart"/>
        <w:r w:rsidRPr="006B77D2">
          <w:rPr>
            <w:rFonts w:ascii="Times New Roman" w:hAnsi="Times New Roman" w:cs="Times New Roman"/>
            <w:sz w:val="26"/>
            <w:szCs w:val="26"/>
            <w:rPrChange w:id="688" w:author="Hoang" w:date="2022-04-29T12:21:00Z">
              <w:rPr/>
            </w:rPrChange>
          </w:rPr>
          <w:t>dụng</w:t>
        </w:r>
        <w:proofErr w:type="spellEnd"/>
        <w:r w:rsidRPr="006B77D2">
          <w:rPr>
            <w:rFonts w:ascii="Times New Roman" w:hAnsi="Times New Roman" w:cs="Times New Roman"/>
            <w:sz w:val="26"/>
            <w:szCs w:val="26"/>
            <w:rPrChange w:id="689" w:author="Hoang" w:date="2022-04-29T12:21:00Z">
              <w:rPr/>
            </w:rPrChange>
          </w:rPr>
          <w:t xml:space="preserve">. </w:t>
        </w:r>
        <w:proofErr w:type="spellStart"/>
        <w:r w:rsidRPr="006B77D2">
          <w:rPr>
            <w:rFonts w:ascii="Times New Roman" w:hAnsi="Times New Roman" w:cs="Times New Roman"/>
            <w:sz w:val="26"/>
            <w:szCs w:val="26"/>
            <w:rPrChange w:id="690" w:author="Hoang" w:date="2022-04-29T12:21:00Z">
              <w:rPr/>
            </w:rPrChange>
          </w:rPr>
          <w:t>Thỏa</w:t>
        </w:r>
        <w:proofErr w:type="spellEnd"/>
        <w:r w:rsidRPr="006B77D2">
          <w:rPr>
            <w:rFonts w:ascii="Times New Roman" w:hAnsi="Times New Roman" w:cs="Times New Roman"/>
            <w:sz w:val="26"/>
            <w:szCs w:val="26"/>
            <w:rPrChange w:id="691" w:author="Hoang" w:date="2022-04-29T12:21:00Z">
              <w:rPr/>
            </w:rPrChange>
          </w:rPr>
          <w:t xml:space="preserve"> </w:t>
        </w:r>
        <w:proofErr w:type="spellStart"/>
        <w:r w:rsidRPr="006B77D2">
          <w:rPr>
            <w:rFonts w:ascii="Times New Roman" w:hAnsi="Times New Roman" w:cs="Times New Roman"/>
            <w:sz w:val="26"/>
            <w:szCs w:val="26"/>
            <w:rPrChange w:id="692" w:author="Hoang" w:date="2022-04-29T12:21:00Z">
              <w:rPr/>
            </w:rPrChange>
          </w:rPr>
          <w:t>mãn</w:t>
        </w:r>
        <w:proofErr w:type="spellEnd"/>
        <w:r w:rsidRPr="006B77D2">
          <w:rPr>
            <w:rFonts w:ascii="Times New Roman" w:hAnsi="Times New Roman" w:cs="Times New Roman"/>
            <w:sz w:val="26"/>
            <w:szCs w:val="26"/>
            <w:rPrChange w:id="693" w:author="Hoang" w:date="2022-04-29T12:21:00Z">
              <w:rPr/>
            </w:rPrChange>
          </w:rPr>
          <w:t xml:space="preserve"> </w:t>
        </w:r>
        <w:proofErr w:type="spellStart"/>
        <w:r w:rsidRPr="006B77D2">
          <w:rPr>
            <w:rFonts w:ascii="Times New Roman" w:hAnsi="Times New Roman" w:cs="Times New Roman"/>
            <w:sz w:val="26"/>
            <w:szCs w:val="26"/>
            <w:rPrChange w:id="694" w:author="Hoang" w:date="2022-04-29T12:21:00Z">
              <w:rPr/>
            </w:rPrChange>
          </w:rPr>
          <w:t>nhu</w:t>
        </w:r>
        <w:proofErr w:type="spellEnd"/>
        <w:r w:rsidRPr="006B77D2">
          <w:rPr>
            <w:rFonts w:ascii="Times New Roman" w:hAnsi="Times New Roman" w:cs="Times New Roman"/>
            <w:sz w:val="26"/>
            <w:szCs w:val="26"/>
            <w:rPrChange w:id="695" w:author="Hoang" w:date="2022-04-29T12:21:00Z">
              <w:rPr/>
            </w:rPrChange>
          </w:rPr>
          <w:t xml:space="preserve"> </w:t>
        </w:r>
        <w:proofErr w:type="spellStart"/>
        <w:r w:rsidRPr="006B77D2">
          <w:rPr>
            <w:rFonts w:ascii="Times New Roman" w:hAnsi="Times New Roman" w:cs="Times New Roman"/>
            <w:sz w:val="26"/>
            <w:szCs w:val="26"/>
            <w:rPrChange w:id="696" w:author="Hoang" w:date="2022-04-29T12:21:00Z">
              <w:rPr/>
            </w:rPrChange>
          </w:rPr>
          <w:t>cầu</w:t>
        </w:r>
        <w:proofErr w:type="spellEnd"/>
        <w:r w:rsidRPr="006B77D2">
          <w:rPr>
            <w:rFonts w:ascii="Times New Roman" w:hAnsi="Times New Roman" w:cs="Times New Roman"/>
            <w:sz w:val="26"/>
            <w:szCs w:val="26"/>
            <w:rPrChange w:id="697" w:author="Hoang" w:date="2022-04-29T12:21:00Z">
              <w:rPr/>
            </w:rPrChange>
          </w:rPr>
          <w:t xml:space="preserve"> </w:t>
        </w:r>
        <w:proofErr w:type="spellStart"/>
        <w:r w:rsidRPr="006B77D2">
          <w:rPr>
            <w:rFonts w:ascii="Times New Roman" w:hAnsi="Times New Roman" w:cs="Times New Roman"/>
            <w:sz w:val="26"/>
            <w:szCs w:val="26"/>
            <w:rPrChange w:id="698" w:author="Hoang" w:date="2022-04-29T12:21:00Z">
              <w:rPr/>
            </w:rPrChange>
          </w:rPr>
          <w:t>của</w:t>
        </w:r>
        <w:proofErr w:type="spellEnd"/>
        <w:r w:rsidRPr="006B77D2">
          <w:rPr>
            <w:rFonts w:ascii="Times New Roman" w:hAnsi="Times New Roman" w:cs="Times New Roman"/>
            <w:sz w:val="26"/>
            <w:szCs w:val="26"/>
            <w:rPrChange w:id="699" w:author="Hoang" w:date="2022-04-29T12:21:00Z">
              <w:rPr/>
            </w:rPrChange>
          </w:rPr>
          <w:t xml:space="preserve"> </w:t>
        </w:r>
        <w:proofErr w:type="spellStart"/>
        <w:r w:rsidRPr="006B77D2">
          <w:rPr>
            <w:rFonts w:ascii="Times New Roman" w:hAnsi="Times New Roman" w:cs="Times New Roman"/>
            <w:sz w:val="26"/>
            <w:szCs w:val="26"/>
            <w:rPrChange w:id="700" w:author="Hoang" w:date="2022-04-29T12:21:00Z">
              <w:rPr/>
            </w:rPrChange>
          </w:rPr>
          <w:t>người</w:t>
        </w:r>
        <w:proofErr w:type="spellEnd"/>
        <w:r w:rsidRPr="006B77D2">
          <w:rPr>
            <w:rFonts w:ascii="Times New Roman" w:hAnsi="Times New Roman" w:cs="Times New Roman"/>
            <w:sz w:val="26"/>
            <w:szCs w:val="26"/>
            <w:rPrChange w:id="701" w:author="Hoang" w:date="2022-04-29T12:21:00Z">
              <w:rPr/>
            </w:rPrChange>
          </w:rPr>
          <w:t xml:space="preserve"> </w:t>
        </w:r>
        <w:proofErr w:type="spellStart"/>
        <w:r w:rsidRPr="006B77D2">
          <w:rPr>
            <w:rFonts w:ascii="Times New Roman" w:hAnsi="Times New Roman" w:cs="Times New Roman"/>
            <w:sz w:val="26"/>
            <w:szCs w:val="26"/>
            <w:rPrChange w:id="702" w:author="Hoang" w:date="2022-04-29T12:21:00Z">
              <w:rPr/>
            </w:rPrChange>
          </w:rPr>
          <w:t>dùng</w:t>
        </w:r>
        <w:proofErr w:type="spellEnd"/>
        <w:r w:rsidRPr="006B77D2">
          <w:rPr>
            <w:rFonts w:ascii="Times New Roman" w:hAnsi="Times New Roman" w:cs="Times New Roman"/>
            <w:sz w:val="26"/>
            <w:szCs w:val="26"/>
            <w:rPrChange w:id="703" w:author="Hoang" w:date="2022-04-29T12:21:00Z">
              <w:rPr/>
            </w:rPrChange>
          </w:rPr>
          <w:t xml:space="preserve"> </w:t>
        </w:r>
        <w:proofErr w:type="spellStart"/>
        <w:r w:rsidRPr="006B77D2">
          <w:rPr>
            <w:rFonts w:ascii="Times New Roman" w:hAnsi="Times New Roman" w:cs="Times New Roman"/>
            <w:sz w:val="26"/>
            <w:szCs w:val="26"/>
            <w:rPrChange w:id="704" w:author="Hoang" w:date="2022-04-29T12:21:00Z">
              <w:rPr/>
            </w:rPrChange>
          </w:rPr>
          <w:t>và</w:t>
        </w:r>
        <w:proofErr w:type="spellEnd"/>
        <w:r w:rsidRPr="006B77D2">
          <w:rPr>
            <w:rFonts w:ascii="Times New Roman" w:hAnsi="Times New Roman" w:cs="Times New Roman"/>
            <w:sz w:val="26"/>
            <w:szCs w:val="26"/>
            <w:rPrChange w:id="705" w:author="Hoang" w:date="2022-04-29T12:21:00Z">
              <w:rPr/>
            </w:rPrChange>
          </w:rPr>
          <w:t xml:space="preserve"> </w:t>
        </w:r>
        <w:proofErr w:type="spellStart"/>
        <w:r w:rsidRPr="006B77D2">
          <w:rPr>
            <w:rFonts w:ascii="Times New Roman" w:hAnsi="Times New Roman" w:cs="Times New Roman"/>
            <w:sz w:val="26"/>
            <w:szCs w:val="26"/>
            <w:rPrChange w:id="706" w:author="Hoang" w:date="2022-04-29T12:21:00Z">
              <w:rPr/>
            </w:rPrChange>
          </w:rPr>
          <w:t>nhanh</w:t>
        </w:r>
        <w:proofErr w:type="spellEnd"/>
        <w:r w:rsidRPr="006B77D2">
          <w:rPr>
            <w:rFonts w:ascii="Times New Roman" w:hAnsi="Times New Roman" w:cs="Times New Roman"/>
            <w:sz w:val="26"/>
            <w:szCs w:val="26"/>
            <w:rPrChange w:id="707" w:author="Hoang" w:date="2022-04-29T12:21:00Z">
              <w:rPr/>
            </w:rPrChange>
          </w:rPr>
          <w:t xml:space="preserve"> </w:t>
        </w:r>
        <w:proofErr w:type="spellStart"/>
        <w:r w:rsidRPr="006B77D2">
          <w:rPr>
            <w:rFonts w:ascii="Times New Roman" w:hAnsi="Times New Roman" w:cs="Times New Roman"/>
            <w:sz w:val="26"/>
            <w:szCs w:val="26"/>
            <w:rPrChange w:id="708" w:author="Hoang" w:date="2022-04-29T12:21:00Z">
              <w:rPr/>
            </w:rPrChange>
          </w:rPr>
          <w:t>chóng</w:t>
        </w:r>
        <w:proofErr w:type="spellEnd"/>
        <w:r w:rsidRPr="006B77D2">
          <w:rPr>
            <w:rFonts w:ascii="Times New Roman" w:hAnsi="Times New Roman" w:cs="Times New Roman"/>
            <w:sz w:val="26"/>
            <w:szCs w:val="26"/>
            <w:rPrChange w:id="709" w:author="Hoang" w:date="2022-04-29T12:21:00Z">
              <w:rPr/>
            </w:rPrChange>
          </w:rPr>
          <w:t xml:space="preserve"> </w:t>
        </w:r>
        <w:proofErr w:type="spellStart"/>
        <w:r w:rsidRPr="006B77D2">
          <w:rPr>
            <w:rFonts w:ascii="Times New Roman" w:hAnsi="Times New Roman" w:cs="Times New Roman"/>
            <w:sz w:val="26"/>
            <w:szCs w:val="26"/>
            <w:rPrChange w:id="710" w:author="Hoang" w:date="2022-04-29T12:21:00Z">
              <w:rPr/>
            </w:rPrChange>
          </w:rPr>
          <w:t>là</w:t>
        </w:r>
        <w:proofErr w:type="spellEnd"/>
        <w:r w:rsidRPr="006B77D2">
          <w:rPr>
            <w:rFonts w:ascii="Times New Roman" w:hAnsi="Times New Roman" w:cs="Times New Roman"/>
            <w:sz w:val="26"/>
            <w:szCs w:val="26"/>
            <w:rPrChange w:id="711" w:author="Hoang" w:date="2022-04-29T12:21:00Z">
              <w:rPr/>
            </w:rPrChange>
          </w:rPr>
          <w:t xml:space="preserve"> </w:t>
        </w:r>
        <w:proofErr w:type="spellStart"/>
        <w:r w:rsidRPr="006B77D2">
          <w:rPr>
            <w:rFonts w:ascii="Times New Roman" w:hAnsi="Times New Roman" w:cs="Times New Roman"/>
            <w:sz w:val="26"/>
            <w:szCs w:val="26"/>
            <w:rPrChange w:id="712" w:author="Hoang" w:date="2022-04-29T12:21:00Z">
              <w:rPr/>
            </w:rPrChange>
          </w:rPr>
          <w:t>thành</w:t>
        </w:r>
        <w:proofErr w:type="spellEnd"/>
        <w:r w:rsidRPr="006B77D2">
          <w:rPr>
            <w:rFonts w:ascii="Times New Roman" w:hAnsi="Times New Roman" w:cs="Times New Roman"/>
            <w:sz w:val="26"/>
            <w:szCs w:val="26"/>
            <w:rPrChange w:id="713" w:author="Hoang" w:date="2022-04-29T12:21:00Z">
              <w:rPr/>
            </w:rPrChange>
          </w:rPr>
          <w:t xml:space="preserve"> </w:t>
        </w:r>
        <w:proofErr w:type="spellStart"/>
        <w:r w:rsidRPr="006B77D2">
          <w:rPr>
            <w:rFonts w:ascii="Times New Roman" w:hAnsi="Times New Roman" w:cs="Times New Roman"/>
            <w:sz w:val="26"/>
            <w:szCs w:val="26"/>
            <w:rPrChange w:id="714" w:author="Hoang" w:date="2022-04-29T12:21:00Z">
              <w:rPr/>
            </w:rPrChange>
          </w:rPr>
          <w:t>công</w:t>
        </w:r>
        <w:proofErr w:type="spellEnd"/>
        <w:r w:rsidRPr="006B77D2">
          <w:rPr>
            <w:rFonts w:ascii="Times New Roman" w:hAnsi="Times New Roman" w:cs="Times New Roman"/>
            <w:sz w:val="26"/>
            <w:szCs w:val="26"/>
            <w:rPrChange w:id="715" w:author="Hoang" w:date="2022-04-29T12:21:00Z">
              <w:rPr/>
            </w:rPrChange>
          </w:rPr>
          <w:t xml:space="preserve"> </w:t>
        </w:r>
        <w:proofErr w:type="spellStart"/>
        <w:r w:rsidRPr="006B77D2">
          <w:rPr>
            <w:rFonts w:ascii="Times New Roman" w:hAnsi="Times New Roman" w:cs="Times New Roman"/>
            <w:sz w:val="26"/>
            <w:szCs w:val="26"/>
            <w:rPrChange w:id="716" w:author="Hoang" w:date="2022-04-29T12:21:00Z">
              <w:rPr/>
            </w:rPrChange>
          </w:rPr>
          <w:t>mà</w:t>
        </w:r>
        <w:proofErr w:type="spellEnd"/>
        <w:r w:rsidRPr="006B77D2">
          <w:rPr>
            <w:rFonts w:ascii="Times New Roman" w:hAnsi="Times New Roman" w:cs="Times New Roman"/>
            <w:sz w:val="26"/>
            <w:szCs w:val="26"/>
            <w:rPrChange w:id="717" w:author="Hoang" w:date="2022-04-29T12:21:00Z">
              <w:rPr/>
            </w:rPrChange>
          </w:rPr>
          <w:t xml:space="preserve"> </w:t>
        </w:r>
        <w:proofErr w:type="spellStart"/>
        <w:r w:rsidRPr="006B77D2">
          <w:rPr>
            <w:rFonts w:ascii="Times New Roman" w:hAnsi="Times New Roman" w:cs="Times New Roman"/>
            <w:sz w:val="26"/>
            <w:szCs w:val="26"/>
            <w:rPrChange w:id="718" w:author="Hoang" w:date="2022-04-29T12:21:00Z">
              <w:rPr/>
            </w:rPrChange>
          </w:rPr>
          <w:t>ứng</w:t>
        </w:r>
        <w:proofErr w:type="spellEnd"/>
        <w:r w:rsidRPr="006B77D2">
          <w:rPr>
            <w:rFonts w:ascii="Times New Roman" w:hAnsi="Times New Roman" w:cs="Times New Roman"/>
            <w:sz w:val="26"/>
            <w:szCs w:val="26"/>
            <w:rPrChange w:id="719" w:author="Hoang" w:date="2022-04-29T12:21:00Z">
              <w:rPr/>
            </w:rPrChange>
          </w:rPr>
          <w:t xml:space="preserve"> </w:t>
        </w:r>
        <w:proofErr w:type="spellStart"/>
        <w:r w:rsidRPr="006B77D2">
          <w:rPr>
            <w:rFonts w:ascii="Times New Roman" w:hAnsi="Times New Roman" w:cs="Times New Roman"/>
            <w:sz w:val="26"/>
            <w:szCs w:val="26"/>
            <w:rPrChange w:id="720" w:author="Hoang" w:date="2022-04-29T12:21:00Z">
              <w:rPr/>
            </w:rPrChange>
          </w:rPr>
          <w:t>dụng</w:t>
        </w:r>
        <w:proofErr w:type="spellEnd"/>
        <w:r w:rsidRPr="006B77D2">
          <w:rPr>
            <w:rFonts w:ascii="Times New Roman" w:hAnsi="Times New Roman" w:cs="Times New Roman"/>
            <w:sz w:val="26"/>
            <w:szCs w:val="26"/>
            <w:rPrChange w:id="721" w:author="Hoang" w:date="2022-04-29T12:21:00Z">
              <w:rPr/>
            </w:rPrChange>
          </w:rPr>
          <w:t xml:space="preserve"> </w:t>
        </w:r>
        <w:proofErr w:type="spellStart"/>
        <w:r w:rsidRPr="006B77D2">
          <w:rPr>
            <w:rFonts w:ascii="Times New Roman" w:hAnsi="Times New Roman" w:cs="Times New Roman"/>
            <w:sz w:val="26"/>
            <w:szCs w:val="26"/>
            <w:rPrChange w:id="722" w:author="Hoang" w:date="2022-04-29T12:21:00Z">
              <w:rPr/>
            </w:rPrChange>
          </w:rPr>
          <w:t>mang</w:t>
        </w:r>
        <w:proofErr w:type="spellEnd"/>
        <w:r w:rsidRPr="006B77D2">
          <w:rPr>
            <w:rFonts w:ascii="Times New Roman" w:hAnsi="Times New Roman" w:cs="Times New Roman"/>
            <w:sz w:val="26"/>
            <w:szCs w:val="26"/>
            <w:rPrChange w:id="723" w:author="Hoang" w:date="2022-04-29T12:21:00Z">
              <w:rPr/>
            </w:rPrChange>
          </w:rPr>
          <w:t xml:space="preserve"> </w:t>
        </w:r>
        <w:proofErr w:type="spellStart"/>
        <w:r w:rsidRPr="006B77D2">
          <w:rPr>
            <w:rFonts w:ascii="Times New Roman" w:hAnsi="Times New Roman" w:cs="Times New Roman"/>
            <w:sz w:val="26"/>
            <w:szCs w:val="26"/>
            <w:rPrChange w:id="724" w:author="Hoang" w:date="2022-04-29T12:21:00Z">
              <w:rPr/>
            </w:rPrChange>
          </w:rPr>
          <w:t>đến</w:t>
        </w:r>
      </w:ins>
      <w:proofErr w:type="spellEnd"/>
      <w:ins w:id="725" w:author="Hoang" w:date="2022-04-29T12:22:00Z">
        <w:r>
          <w:rPr>
            <w:rFonts w:ascii="Times New Roman" w:hAnsi="Times New Roman" w:cs="Times New Roman"/>
            <w:sz w:val="26"/>
            <w:szCs w:val="26"/>
          </w:rPr>
          <w:t>.</w:t>
        </w:r>
      </w:ins>
    </w:p>
    <w:p w14:paraId="53315620" w14:textId="3C8D916E" w:rsidR="005B19F1" w:rsidDel="006B77D2" w:rsidRDefault="003678DA">
      <w:pPr>
        <w:spacing w:before="120" w:after="120" w:line="288" w:lineRule="auto"/>
        <w:jc w:val="both"/>
        <w:rPr>
          <w:del w:id="726" w:author="Hoang" w:date="2022-04-29T12:21:00Z"/>
          <w:rFonts w:ascii="Times New Roman" w:hAnsi="Times New Roman" w:cs="Times New Roman"/>
          <w:color w:val="001A33"/>
          <w:sz w:val="26"/>
          <w:szCs w:val="26"/>
          <w:shd w:val="clear" w:color="auto" w:fill="FFFFFF"/>
        </w:rPr>
        <w:pPrChange w:id="727" w:author="Hoang" w:date="2022-04-29T12:21:00Z">
          <w:pPr>
            <w:spacing w:before="120" w:after="120" w:line="288" w:lineRule="auto"/>
            <w:ind w:firstLine="540"/>
            <w:jc w:val="both"/>
          </w:pPr>
        </w:pPrChange>
      </w:pPr>
      <w:del w:id="728" w:author="Hoang" w:date="2022-04-29T12:21:00Z">
        <w:r w:rsidRPr="007B6886" w:rsidDel="006B77D2">
          <w:rPr>
            <w:rFonts w:ascii="Times New Roman" w:hAnsi="Times New Roman" w:cs="Times New Roman"/>
            <w:color w:val="001A33"/>
            <w:sz w:val="26"/>
            <w:szCs w:val="26"/>
            <w:shd w:val="clear" w:color="auto" w:fill="FFFFFF"/>
          </w:rPr>
          <w:delText xml:space="preserve"> </w:delText>
        </w:r>
        <w:r w:rsidR="005B19F1" w:rsidRPr="005B19F1" w:rsidDel="006B77D2">
          <w:rPr>
            <w:rFonts w:ascii="Times New Roman" w:hAnsi="Times New Roman" w:cs="Times New Roman"/>
            <w:color w:val="001A33"/>
            <w:sz w:val="26"/>
            <w:szCs w:val="26"/>
            <w:shd w:val="clear" w:color="auto" w:fill="FFFFFF"/>
          </w:rPr>
          <w:delText xml:space="preserve">Ngày nay, công nghệ thông tin ngày càng phát triển thì nhu cầu cuộc sống cũng như việc ứng dụng Công nghệ thông tin vào công việc của con người được phát triển mạnh mẽ và ngày càng đa dạng hơn, đặc biệt vấn đề về quảng bá sản phẩm trên internet cũng dành được sự chú ý của các nhà sản xuất với mục đích thu về doanh thu lớn nhất. Nhiều công nghệ sử dụng mới được áp dụng hàng ngày, cũng như đưa phần mềm vào quản lý ngày càng trực quan và sinh động hơn với người sử dụng, nhằm phục vụ nhu cầu truyền thông của con người, hoạt động kinh doanh dồ thời trang hằng ngày phát triển mạnh mẽ trong xu hướng bán lẻ của các cửa hàng, doanh nghiệp. Hiện nay, đa số các cửa hàng bán đồ thời trang đều chưa có phần mềm quản lý, các phương pháp quản lý đều thực hiện một cách thủ công chủ yếu bằng cách ghi chép số sách... </w:delText>
        </w:r>
      </w:del>
    </w:p>
    <w:p w14:paraId="1F9221BD" w14:textId="2F7871C0" w:rsidR="005B19F1" w:rsidDel="006B77D2" w:rsidRDefault="005B19F1">
      <w:pPr>
        <w:spacing w:before="120" w:after="120" w:line="288" w:lineRule="auto"/>
        <w:jc w:val="both"/>
        <w:rPr>
          <w:del w:id="729" w:author="Hoang" w:date="2022-04-29T12:21:00Z"/>
          <w:rFonts w:ascii="Times New Roman" w:hAnsi="Times New Roman" w:cs="Times New Roman"/>
          <w:color w:val="001A33"/>
          <w:sz w:val="26"/>
          <w:szCs w:val="26"/>
          <w:shd w:val="clear" w:color="auto" w:fill="FFFFFF"/>
        </w:rPr>
        <w:pPrChange w:id="730" w:author="Hoang" w:date="2022-04-29T12:21:00Z">
          <w:pPr>
            <w:spacing w:before="120" w:after="120" w:line="288" w:lineRule="auto"/>
            <w:ind w:firstLine="540"/>
            <w:jc w:val="both"/>
          </w:pPr>
        </w:pPrChange>
      </w:pPr>
      <w:del w:id="731" w:author="Hoang" w:date="2022-04-29T12:21:00Z">
        <w:r w:rsidRPr="005B19F1" w:rsidDel="006B77D2">
          <w:rPr>
            <w:rFonts w:ascii="Times New Roman" w:hAnsi="Times New Roman" w:cs="Times New Roman"/>
            <w:color w:val="001A33"/>
            <w:sz w:val="26"/>
            <w:szCs w:val="26"/>
            <w:shd w:val="clear" w:color="auto" w:fill="FFFFFF"/>
          </w:rPr>
          <w:delText xml:space="preserve">Nhằm giảm thao tác thủ công, mang lại tính chính xác và hiệu quả cao trong công tác quản lý hoạt động kinh doanh. Nhằm giúp các đối tượng kinh doanh các mặt hàng thời trang giới thiệu, quảng bá sản phẩm rộng rãi tới người tiêu dùng, hỗ trợ việc mua bán qua mạng một cách nhanh chống, hiệu quả, tiết kiệm chi phí, thời gian. Giúp khách hàng có thể lựa chọn cho mình một bộ áo quần ưng ý mà không cần phải đến tận nơi để xem và mua hàng, khách hàng có thể xem và mua hàng trực tuyến trên ứng </w:delText>
        </w:r>
        <w:r w:rsidDel="006B77D2">
          <w:rPr>
            <w:rFonts w:ascii="Times New Roman" w:hAnsi="Times New Roman" w:cs="Times New Roman"/>
            <w:color w:val="001A33"/>
            <w:sz w:val="26"/>
            <w:szCs w:val="26"/>
            <w:shd w:val="clear" w:color="auto" w:fill="FFFFFF"/>
          </w:rPr>
          <w:delText>dụng.</w:delText>
        </w:r>
        <w:r w:rsidRPr="005B19F1" w:rsidDel="006B77D2">
          <w:rPr>
            <w:rFonts w:ascii="Times New Roman" w:hAnsi="Times New Roman" w:cs="Times New Roman"/>
            <w:color w:val="001A33"/>
            <w:sz w:val="26"/>
            <w:szCs w:val="26"/>
            <w:shd w:val="clear" w:color="auto" w:fill="FFFFFF"/>
          </w:rPr>
          <w:delText xml:space="preserve"> </w:delText>
        </w:r>
      </w:del>
    </w:p>
    <w:p w14:paraId="6811221E" w14:textId="4B664117" w:rsidR="003678DA" w:rsidRPr="007B6886" w:rsidRDefault="005B19F1">
      <w:pPr>
        <w:ind w:firstLine="567"/>
        <w:rPr>
          <w:rFonts w:ascii="Times New Roman" w:hAnsi="Times New Roman" w:cs="Times New Roman"/>
          <w:color w:val="001A33"/>
          <w:sz w:val="26"/>
          <w:szCs w:val="26"/>
          <w:shd w:val="clear" w:color="auto" w:fill="FFFFFF"/>
        </w:rPr>
        <w:pPrChange w:id="732" w:author="Hoang" w:date="2022-04-29T12:22:00Z">
          <w:pPr>
            <w:spacing w:before="120" w:after="120" w:line="288" w:lineRule="auto"/>
            <w:ind w:firstLine="540"/>
            <w:jc w:val="both"/>
          </w:pPr>
        </w:pPrChange>
      </w:pPr>
      <w:del w:id="733" w:author="Hoang" w:date="2022-04-29T12:21:00Z">
        <w:r w:rsidRPr="005B19F1" w:rsidDel="006B77D2">
          <w:rPr>
            <w:rFonts w:ascii="Times New Roman" w:hAnsi="Times New Roman" w:cs="Times New Roman"/>
            <w:color w:val="001A33"/>
            <w:sz w:val="26"/>
            <w:szCs w:val="26"/>
            <w:shd w:val="clear" w:color="auto" w:fill="FFFFFF"/>
          </w:rPr>
          <w:delText>Từ những lý do trên em đã quyết định thực hiện đề tài “Xây dựng ứng dụng bán đồ thời trang online".</w:delText>
        </w:r>
        <w:r w:rsidDel="006B77D2">
          <w:rPr>
            <w:rFonts w:ascii="Times New Roman" w:hAnsi="Times New Roman" w:cs="Times New Roman"/>
            <w:color w:val="001A33"/>
            <w:sz w:val="26"/>
            <w:szCs w:val="26"/>
            <w:shd w:val="clear" w:color="auto" w:fill="FFFFFF"/>
          </w:rPr>
          <w:delText xml:space="preserve"> </w:delText>
        </w:r>
        <w:r w:rsidRPr="005B19F1" w:rsidDel="006B77D2">
          <w:rPr>
            <w:rFonts w:ascii="Times New Roman" w:hAnsi="Times New Roman" w:cs="Times New Roman"/>
            <w:color w:val="001A33"/>
            <w:sz w:val="26"/>
            <w:szCs w:val="26"/>
            <w:shd w:val="clear" w:color="auto" w:fill="FFFFFF"/>
          </w:rPr>
          <w:delText xml:space="preserve">Ứng dụng cung cấp thông tin một cách nhanh chóng đầy đủ, chỉ một vài thao tác chạm bạn đã có thể tìm được sản phẩm phù hợp với mình, từ giá cả đến kiểu dáng, tính năng phù hợp với mọi tầng lớp sử dụng. Thỏa mãn </w:delText>
        </w:r>
      </w:del>
      <w:del w:id="734" w:author="Hoang" w:date="2022-04-29T12:22:00Z">
        <w:r w:rsidRPr="005B19F1" w:rsidDel="006B77D2">
          <w:rPr>
            <w:rFonts w:ascii="Times New Roman" w:hAnsi="Times New Roman" w:cs="Times New Roman"/>
            <w:color w:val="001A33"/>
            <w:sz w:val="26"/>
            <w:szCs w:val="26"/>
            <w:shd w:val="clear" w:color="auto" w:fill="FFFFFF"/>
          </w:rPr>
          <w:delText>nhu cầu của người dùng và nhanh chóng là thành công mà ứng dụng mang đến.</w:delText>
        </w:r>
      </w:del>
    </w:p>
    <w:p w14:paraId="0184DEFE" w14:textId="3901FE5D" w:rsidR="003678DA" w:rsidRPr="007B6886" w:rsidRDefault="003678DA" w:rsidP="002A4C86">
      <w:pPr>
        <w:pStyle w:val="Subtitle"/>
        <w:outlineLvl w:val="1"/>
      </w:pPr>
      <w:bookmarkStart w:id="735" w:name="_Toc100281125"/>
      <w:proofErr w:type="spellStart"/>
      <w:r w:rsidRPr="007B6886">
        <w:t>Mục</w:t>
      </w:r>
      <w:proofErr w:type="spellEnd"/>
      <w:r w:rsidRPr="007B6886">
        <w:t xml:space="preserve"> </w:t>
      </w:r>
      <w:proofErr w:type="spellStart"/>
      <w:r w:rsidRPr="007B6886">
        <w:t>tiêu</w:t>
      </w:r>
      <w:proofErr w:type="spellEnd"/>
      <w:r w:rsidRPr="007B6886">
        <w:t xml:space="preserve"> </w:t>
      </w:r>
      <w:proofErr w:type="spellStart"/>
      <w:r w:rsidRPr="007B6886">
        <w:t>nghiên</w:t>
      </w:r>
      <w:proofErr w:type="spellEnd"/>
      <w:r w:rsidRPr="007B6886">
        <w:t xml:space="preserve"> </w:t>
      </w:r>
      <w:proofErr w:type="spellStart"/>
      <w:r w:rsidRPr="007B6886">
        <w:t>cứu</w:t>
      </w:r>
      <w:bookmarkEnd w:id="735"/>
      <w:proofErr w:type="spellEnd"/>
    </w:p>
    <w:p w14:paraId="23A30177" w14:textId="12CC09D6" w:rsidR="003678DA" w:rsidRPr="007B6886" w:rsidRDefault="003678DA" w:rsidP="007B6886">
      <w:pPr>
        <w:pStyle w:val="ListParagraph"/>
        <w:spacing w:before="120" w:after="120" w:line="288" w:lineRule="auto"/>
        <w:ind w:left="0" w:firstLine="567"/>
        <w:jc w:val="both"/>
        <w:rPr>
          <w:rFonts w:ascii="Times New Roman" w:eastAsia="Times New Roman" w:hAnsi="Times New Roman" w:cs="Times New Roman"/>
          <w:bCs/>
          <w:sz w:val="26"/>
          <w:szCs w:val="26"/>
          <w:lang w:val="vi-VN"/>
        </w:rPr>
      </w:pPr>
      <w:r w:rsidRPr="007B6886">
        <w:rPr>
          <w:rFonts w:ascii="Times New Roman" w:eastAsia="Times New Roman" w:hAnsi="Times New Roman" w:cs="Times New Roman"/>
          <w:b/>
          <w:bCs/>
          <w:sz w:val="26"/>
          <w:szCs w:val="26"/>
          <w:lang w:val="nl-NL"/>
        </w:rPr>
        <w:t xml:space="preserve">Mục tiêu chung: </w:t>
      </w:r>
      <w:r w:rsidRPr="007B6886">
        <w:rPr>
          <w:rFonts w:ascii="Times New Roman" w:eastAsia="Times New Roman" w:hAnsi="Times New Roman" w:cs="Times New Roman"/>
          <w:bCs/>
          <w:sz w:val="26"/>
          <w:szCs w:val="26"/>
          <w:lang w:val="nl-NL"/>
        </w:rPr>
        <w:t xml:space="preserve">Trên cơ sở </w:t>
      </w:r>
      <w:r w:rsidRPr="007B6886">
        <w:rPr>
          <w:rFonts w:ascii="Times New Roman" w:eastAsia="Times New Roman" w:hAnsi="Times New Roman" w:cs="Times New Roman"/>
          <w:bCs/>
          <w:sz w:val="26"/>
          <w:szCs w:val="26"/>
          <w:lang w:val="vi-VN"/>
        </w:rPr>
        <w:t xml:space="preserve">nghiên cứu </w:t>
      </w:r>
      <w:r w:rsidRPr="007B6886">
        <w:rPr>
          <w:rFonts w:ascii="Times New Roman" w:eastAsia="Times New Roman" w:hAnsi="Times New Roman" w:cs="Times New Roman"/>
          <w:bCs/>
          <w:sz w:val="26"/>
          <w:szCs w:val="26"/>
        </w:rPr>
        <w:t>Android Studio</w:t>
      </w:r>
      <w:r w:rsidRPr="007B6886">
        <w:rPr>
          <w:rFonts w:ascii="Times New Roman" w:eastAsia="Times New Roman" w:hAnsi="Times New Roman" w:cs="Times New Roman"/>
          <w:bCs/>
          <w:sz w:val="26"/>
          <w:szCs w:val="26"/>
          <w:lang w:val="vi-VN"/>
        </w:rPr>
        <w:t xml:space="preserve"> để ứng dụng xây dựng </w:t>
      </w:r>
      <w:proofErr w:type="spellStart"/>
      <w:r w:rsidR="007444FA" w:rsidRPr="007B6886">
        <w:rPr>
          <w:rFonts w:ascii="Times New Roman" w:eastAsia="Times New Roman" w:hAnsi="Times New Roman" w:cs="Times New Roman"/>
          <w:bCs/>
          <w:sz w:val="26"/>
          <w:szCs w:val="26"/>
        </w:rPr>
        <w:t>ứng</w:t>
      </w:r>
      <w:proofErr w:type="spellEnd"/>
      <w:r w:rsidR="007444FA" w:rsidRPr="007B6886">
        <w:rPr>
          <w:rFonts w:ascii="Times New Roman" w:eastAsia="Times New Roman" w:hAnsi="Times New Roman" w:cs="Times New Roman"/>
          <w:bCs/>
          <w:sz w:val="26"/>
          <w:szCs w:val="26"/>
        </w:rPr>
        <w:t xml:space="preserve"> </w:t>
      </w:r>
      <w:proofErr w:type="spellStart"/>
      <w:r w:rsidR="007444FA" w:rsidRPr="007B6886">
        <w:rPr>
          <w:rFonts w:ascii="Times New Roman" w:eastAsia="Times New Roman" w:hAnsi="Times New Roman" w:cs="Times New Roman"/>
          <w:bCs/>
          <w:sz w:val="26"/>
          <w:szCs w:val="26"/>
        </w:rPr>
        <w:t>dụng</w:t>
      </w:r>
      <w:proofErr w:type="spellEnd"/>
      <w:r w:rsidR="007444FA" w:rsidRPr="007B6886">
        <w:rPr>
          <w:rFonts w:ascii="Times New Roman" w:eastAsia="Times New Roman" w:hAnsi="Times New Roman" w:cs="Times New Roman"/>
          <w:bCs/>
          <w:sz w:val="26"/>
          <w:szCs w:val="26"/>
        </w:rPr>
        <w:t xml:space="preserve"> </w:t>
      </w:r>
      <w:proofErr w:type="spellStart"/>
      <w:r w:rsidR="007444FA" w:rsidRPr="007B6886">
        <w:rPr>
          <w:rFonts w:ascii="Times New Roman" w:eastAsia="Times New Roman" w:hAnsi="Times New Roman" w:cs="Times New Roman"/>
          <w:bCs/>
          <w:sz w:val="26"/>
          <w:szCs w:val="26"/>
        </w:rPr>
        <w:t>đặt</w:t>
      </w:r>
      <w:proofErr w:type="spellEnd"/>
      <w:r w:rsidR="007444FA" w:rsidRPr="007B6886">
        <w:rPr>
          <w:rFonts w:ascii="Times New Roman" w:eastAsia="Times New Roman" w:hAnsi="Times New Roman" w:cs="Times New Roman"/>
          <w:bCs/>
          <w:sz w:val="26"/>
          <w:szCs w:val="26"/>
        </w:rPr>
        <w:t xml:space="preserve"> </w:t>
      </w:r>
      <w:proofErr w:type="spellStart"/>
      <w:r w:rsidR="007444FA" w:rsidRPr="007B6886">
        <w:rPr>
          <w:rFonts w:ascii="Times New Roman" w:eastAsia="Times New Roman" w:hAnsi="Times New Roman" w:cs="Times New Roman"/>
          <w:bCs/>
          <w:sz w:val="26"/>
          <w:szCs w:val="26"/>
        </w:rPr>
        <w:t>hàng</w:t>
      </w:r>
      <w:proofErr w:type="spellEnd"/>
      <w:r w:rsidR="007444FA" w:rsidRPr="007B6886">
        <w:rPr>
          <w:rFonts w:ascii="Times New Roman" w:eastAsia="Times New Roman" w:hAnsi="Times New Roman" w:cs="Times New Roman"/>
          <w:bCs/>
          <w:sz w:val="26"/>
          <w:szCs w:val="26"/>
        </w:rPr>
        <w:t xml:space="preserve"> </w:t>
      </w:r>
      <w:proofErr w:type="spellStart"/>
      <w:r w:rsidR="007444FA" w:rsidRPr="007B6886">
        <w:rPr>
          <w:rFonts w:ascii="Times New Roman" w:eastAsia="Times New Roman" w:hAnsi="Times New Roman" w:cs="Times New Roman"/>
          <w:bCs/>
          <w:sz w:val="26"/>
          <w:szCs w:val="26"/>
        </w:rPr>
        <w:t>thời</w:t>
      </w:r>
      <w:proofErr w:type="spellEnd"/>
      <w:r w:rsidR="007444FA" w:rsidRPr="007B6886">
        <w:rPr>
          <w:rFonts w:ascii="Times New Roman" w:eastAsia="Times New Roman" w:hAnsi="Times New Roman" w:cs="Times New Roman"/>
          <w:bCs/>
          <w:sz w:val="26"/>
          <w:szCs w:val="26"/>
        </w:rPr>
        <w:t xml:space="preserve"> </w:t>
      </w:r>
      <w:proofErr w:type="spellStart"/>
      <w:r w:rsidR="007444FA" w:rsidRPr="007B6886">
        <w:rPr>
          <w:rFonts w:ascii="Times New Roman" w:eastAsia="Times New Roman" w:hAnsi="Times New Roman" w:cs="Times New Roman"/>
          <w:bCs/>
          <w:sz w:val="26"/>
          <w:szCs w:val="26"/>
        </w:rPr>
        <w:t>trang</w:t>
      </w:r>
      <w:proofErr w:type="spellEnd"/>
      <w:r w:rsidRPr="007B6886">
        <w:rPr>
          <w:rFonts w:ascii="Times New Roman" w:eastAsia="Times New Roman" w:hAnsi="Times New Roman" w:cs="Times New Roman"/>
          <w:bCs/>
          <w:sz w:val="26"/>
          <w:szCs w:val="26"/>
          <w:lang w:val="vi-VN"/>
        </w:rPr>
        <w:t>.</w:t>
      </w:r>
    </w:p>
    <w:p w14:paraId="3F7BF73D" w14:textId="77777777" w:rsidR="003678DA" w:rsidRPr="007B6886" w:rsidRDefault="003678DA" w:rsidP="007B6886">
      <w:pPr>
        <w:pStyle w:val="ListParagraph"/>
        <w:spacing w:before="120" w:after="120" w:line="288" w:lineRule="auto"/>
        <w:ind w:left="0" w:firstLine="567"/>
        <w:jc w:val="both"/>
        <w:rPr>
          <w:rFonts w:ascii="Times New Roman" w:eastAsia="Times New Roman" w:hAnsi="Times New Roman" w:cs="Times New Roman"/>
          <w:b/>
          <w:bCs/>
          <w:sz w:val="26"/>
          <w:szCs w:val="26"/>
          <w:lang w:val="nl-NL"/>
        </w:rPr>
      </w:pPr>
      <w:r w:rsidRPr="007B6886">
        <w:rPr>
          <w:rFonts w:ascii="Times New Roman" w:eastAsia="Times New Roman" w:hAnsi="Times New Roman" w:cs="Times New Roman"/>
          <w:b/>
          <w:bCs/>
          <w:sz w:val="26"/>
          <w:szCs w:val="26"/>
          <w:lang w:val="nl-NL"/>
        </w:rPr>
        <w:t>Mục tiêu cụ thể:</w:t>
      </w:r>
    </w:p>
    <w:p w14:paraId="11C8C42B" w14:textId="2A1B5F63" w:rsidR="003678DA" w:rsidRPr="007B6886" w:rsidRDefault="003678DA" w:rsidP="00571B89">
      <w:pPr>
        <w:pStyle w:val="ListParagraph"/>
        <w:numPr>
          <w:ilvl w:val="0"/>
          <w:numId w:val="3"/>
        </w:numPr>
        <w:spacing w:before="120" w:after="120" w:line="288" w:lineRule="auto"/>
        <w:jc w:val="both"/>
        <w:rPr>
          <w:rFonts w:ascii="Times New Roman" w:eastAsia="Arial" w:hAnsi="Times New Roman" w:cs="Times New Roman"/>
          <w:sz w:val="26"/>
          <w:szCs w:val="26"/>
          <w:lang w:val="vi-VN"/>
        </w:rPr>
      </w:pPr>
      <w:r w:rsidRPr="007B6886">
        <w:rPr>
          <w:rFonts w:ascii="Times New Roman" w:eastAsia="Arial" w:hAnsi="Times New Roman" w:cs="Times New Roman"/>
          <w:sz w:val="26"/>
          <w:szCs w:val="26"/>
          <w:lang w:val="vi-VN"/>
        </w:rPr>
        <w:t xml:space="preserve">Nghiên cứu </w:t>
      </w:r>
      <w:proofErr w:type="spellStart"/>
      <w:r w:rsidR="007444FA" w:rsidRPr="007B6886">
        <w:rPr>
          <w:rFonts w:ascii="Times New Roman" w:eastAsia="Arial" w:hAnsi="Times New Roman" w:cs="Times New Roman"/>
          <w:sz w:val="26"/>
          <w:szCs w:val="26"/>
        </w:rPr>
        <w:t>ngôn</w:t>
      </w:r>
      <w:proofErr w:type="spellEnd"/>
      <w:r w:rsidR="007444FA" w:rsidRPr="007B6886">
        <w:rPr>
          <w:rFonts w:ascii="Times New Roman" w:eastAsia="Arial" w:hAnsi="Times New Roman" w:cs="Times New Roman"/>
          <w:sz w:val="26"/>
          <w:szCs w:val="26"/>
        </w:rPr>
        <w:t xml:space="preserve"> Java </w:t>
      </w:r>
      <w:proofErr w:type="spellStart"/>
      <w:r w:rsidR="007444FA" w:rsidRPr="007B6886">
        <w:rPr>
          <w:rFonts w:ascii="Times New Roman" w:eastAsia="Arial" w:hAnsi="Times New Roman" w:cs="Times New Roman"/>
          <w:sz w:val="26"/>
          <w:szCs w:val="26"/>
        </w:rPr>
        <w:t>và</w:t>
      </w:r>
      <w:proofErr w:type="spellEnd"/>
      <w:r w:rsidR="007444FA" w:rsidRPr="007B6886">
        <w:rPr>
          <w:rFonts w:ascii="Times New Roman" w:eastAsia="Arial" w:hAnsi="Times New Roman" w:cs="Times New Roman"/>
          <w:sz w:val="26"/>
          <w:szCs w:val="26"/>
        </w:rPr>
        <w:t xml:space="preserve"> </w:t>
      </w:r>
      <w:proofErr w:type="spellStart"/>
      <w:r w:rsidR="007444FA" w:rsidRPr="007B6886">
        <w:rPr>
          <w:rFonts w:ascii="Times New Roman" w:eastAsia="Arial" w:hAnsi="Times New Roman" w:cs="Times New Roman"/>
          <w:sz w:val="26"/>
          <w:szCs w:val="26"/>
        </w:rPr>
        <w:t>php</w:t>
      </w:r>
      <w:proofErr w:type="spellEnd"/>
      <w:r w:rsidRPr="007B6886">
        <w:rPr>
          <w:rFonts w:ascii="Times New Roman" w:eastAsia="Arial" w:hAnsi="Times New Roman" w:cs="Times New Roman"/>
          <w:sz w:val="26"/>
          <w:szCs w:val="26"/>
          <w:lang w:val="vi-VN"/>
        </w:rPr>
        <w:t xml:space="preserve"> trong xây dựng </w:t>
      </w:r>
      <w:proofErr w:type="spellStart"/>
      <w:r w:rsidR="007444FA" w:rsidRPr="007B6886">
        <w:rPr>
          <w:rFonts w:ascii="Times New Roman" w:eastAsia="Arial" w:hAnsi="Times New Roman" w:cs="Times New Roman"/>
          <w:sz w:val="26"/>
          <w:szCs w:val="26"/>
        </w:rPr>
        <w:t>ứng</w:t>
      </w:r>
      <w:proofErr w:type="spellEnd"/>
      <w:r w:rsidR="007444FA" w:rsidRPr="007B6886">
        <w:rPr>
          <w:rFonts w:ascii="Times New Roman" w:eastAsia="Arial" w:hAnsi="Times New Roman" w:cs="Times New Roman"/>
          <w:sz w:val="26"/>
          <w:szCs w:val="26"/>
        </w:rPr>
        <w:t xml:space="preserve"> </w:t>
      </w:r>
      <w:proofErr w:type="spellStart"/>
      <w:r w:rsidR="007444FA" w:rsidRPr="007B6886">
        <w:rPr>
          <w:rFonts w:ascii="Times New Roman" w:eastAsia="Arial" w:hAnsi="Times New Roman" w:cs="Times New Roman"/>
          <w:sz w:val="26"/>
          <w:szCs w:val="26"/>
        </w:rPr>
        <w:t>dụng</w:t>
      </w:r>
      <w:proofErr w:type="spellEnd"/>
      <w:r w:rsidRPr="007B6886">
        <w:rPr>
          <w:rFonts w:ascii="Times New Roman" w:eastAsia="Arial" w:hAnsi="Times New Roman" w:cs="Times New Roman"/>
          <w:sz w:val="26"/>
          <w:szCs w:val="26"/>
          <w:lang w:val="vi-VN"/>
        </w:rPr>
        <w:t>.</w:t>
      </w:r>
    </w:p>
    <w:p w14:paraId="5E1A5367" w14:textId="201DCDDD" w:rsidR="003678DA" w:rsidRPr="007B6886" w:rsidRDefault="003678DA" w:rsidP="00571B89">
      <w:pPr>
        <w:pStyle w:val="ListParagraph"/>
        <w:numPr>
          <w:ilvl w:val="0"/>
          <w:numId w:val="3"/>
        </w:numPr>
        <w:spacing w:before="120" w:after="120" w:line="288" w:lineRule="auto"/>
        <w:jc w:val="both"/>
        <w:rPr>
          <w:rFonts w:ascii="Times New Roman" w:eastAsia="Arial" w:hAnsi="Times New Roman" w:cs="Times New Roman"/>
          <w:sz w:val="26"/>
          <w:szCs w:val="26"/>
          <w:lang w:val="vi-VN"/>
        </w:rPr>
      </w:pPr>
      <w:r w:rsidRPr="007B6886">
        <w:rPr>
          <w:rFonts w:ascii="Times New Roman" w:eastAsia="Arial" w:hAnsi="Times New Roman" w:cs="Times New Roman"/>
          <w:sz w:val="26"/>
          <w:szCs w:val="26"/>
          <w:lang w:val="vi-VN"/>
        </w:rPr>
        <w:t>Nghiên cứu</w:t>
      </w:r>
      <w:r w:rsidR="007444FA" w:rsidRPr="007B6886">
        <w:rPr>
          <w:rFonts w:ascii="Times New Roman" w:eastAsia="Arial" w:hAnsi="Times New Roman" w:cs="Times New Roman"/>
          <w:sz w:val="26"/>
          <w:szCs w:val="26"/>
        </w:rPr>
        <w:t xml:space="preserve"> </w:t>
      </w:r>
      <w:r w:rsidR="007444FA" w:rsidRPr="007B6886">
        <w:rPr>
          <w:rFonts w:ascii="Times New Roman" w:eastAsia="Times New Roman" w:hAnsi="Times New Roman" w:cs="Times New Roman"/>
          <w:bCs/>
          <w:sz w:val="26"/>
          <w:szCs w:val="26"/>
        </w:rPr>
        <w:t>Android Studio.</w:t>
      </w:r>
    </w:p>
    <w:p w14:paraId="7BDC4A1F" w14:textId="77777777" w:rsidR="00CE663E" w:rsidRPr="00CE663E" w:rsidRDefault="003678DA" w:rsidP="00571B89">
      <w:pPr>
        <w:pStyle w:val="ListParagraph"/>
        <w:numPr>
          <w:ilvl w:val="0"/>
          <w:numId w:val="3"/>
        </w:numPr>
        <w:shd w:val="clear" w:color="auto" w:fill="FFFFFF"/>
        <w:spacing w:before="120" w:after="120" w:line="288" w:lineRule="auto"/>
        <w:jc w:val="both"/>
        <w:rPr>
          <w:ins w:id="736" w:author="Hoang" w:date="2022-04-29T10:01:00Z"/>
          <w:rFonts w:ascii="Times New Roman" w:eastAsia="Arial" w:hAnsi="Times New Roman" w:cs="Times New Roman"/>
          <w:sz w:val="26"/>
          <w:szCs w:val="26"/>
          <w:lang w:val="vi-VN"/>
          <w:rPrChange w:id="737" w:author="Hoang" w:date="2022-04-29T10:01:00Z">
            <w:rPr>
              <w:ins w:id="738" w:author="Hoang" w:date="2022-04-29T10:01:00Z"/>
              <w:rFonts w:ascii="Times New Roman" w:eastAsia="Arial" w:hAnsi="Times New Roman" w:cs="Times New Roman"/>
              <w:sz w:val="26"/>
              <w:szCs w:val="26"/>
            </w:rPr>
          </w:rPrChange>
        </w:rPr>
      </w:pPr>
      <w:commentRangeStart w:id="739"/>
      <w:r w:rsidRPr="007B6886">
        <w:rPr>
          <w:rFonts w:ascii="Times New Roman" w:eastAsia="Arial" w:hAnsi="Times New Roman" w:cs="Times New Roman"/>
          <w:sz w:val="26"/>
          <w:szCs w:val="26"/>
          <w:lang w:val="vi-VN"/>
        </w:rPr>
        <w:t xml:space="preserve">Xây dựng </w:t>
      </w:r>
      <w:proofErr w:type="spellStart"/>
      <w:ins w:id="740" w:author="Hoang" w:date="2022-04-29T10:00:00Z">
        <w:r w:rsidR="00CE663E">
          <w:rPr>
            <w:rFonts w:ascii="Times New Roman" w:eastAsia="Arial" w:hAnsi="Times New Roman" w:cs="Times New Roman"/>
            <w:sz w:val="26"/>
            <w:szCs w:val="26"/>
          </w:rPr>
          <w:t>thành</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công</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ứng</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dụng</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bán</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h</w:t>
        </w:r>
      </w:ins>
      <w:ins w:id="741" w:author="Hoang" w:date="2022-04-29T10:01:00Z">
        <w:r w:rsidR="00CE663E">
          <w:rPr>
            <w:rFonts w:ascii="Times New Roman" w:eastAsia="Arial" w:hAnsi="Times New Roman" w:cs="Times New Roman"/>
            <w:sz w:val="26"/>
            <w:szCs w:val="26"/>
          </w:rPr>
          <w:t>àng</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thời</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trang</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trên</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điện</w:t>
        </w:r>
        <w:proofErr w:type="spellEnd"/>
        <w:r w:rsidR="00CE663E">
          <w:rPr>
            <w:rFonts w:ascii="Times New Roman" w:eastAsia="Arial" w:hAnsi="Times New Roman" w:cs="Times New Roman"/>
            <w:sz w:val="26"/>
            <w:szCs w:val="26"/>
          </w:rPr>
          <w:t xml:space="preserve"> </w:t>
        </w:r>
        <w:proofErr w:type="spellStart"/>
        <w:r w:rsidR="00CE663E">
          <w:rPr>
            <w:rFonts w:ascii="Times New Roman" w:eastAsia="Arial" w:hAnsi="Times New Roman" w:cs="Times New Roman"/>
            <w:sz w:val="26"/>
            <w:szCs w:val="26"/>
          </w:rPr>
          <w:t>thoại</w:t>
        </w:r>
        <w:proofErr w:type="spellEnd"/>
        <w:r w:rsidR="00CE663E">
          <w:rPr>
            <w:rFonts w:ascii="Times New Roman" w:eastAsia="Arial" w:hAnsi="Times New Roman" w:cs="Times New Roman"/>
            <w:sz w:val="26"/>
            <w:szCs w:val="26"/>
          </w:rPr>
          <w:t xml:space="preserve"> di </w:t>
        </w:r>
        <w:proofErr w:type="spellStart"/>
        <w:r w:rsidR="00CE663E">
          <w:rPr>
            <w:rFonts w:ascii="Times New Roman" w:eastAsia="Arial" w:hAnsi="Times New Roman" w:cs="Times New Roman"/>
            <w:sz w:val="26"/>
            <w:szCs w:val="26"/>
          </w:rPr>
          <w:t>động</w:t>
        </w:r>
        <w:proofErr w:type="spellEnd"/>
        <w:r w:rsidR="00CE663E">
          <w:rPr>
            <w:rFonts w:ascii="Times New Roman" w:eastAsia="Arial" w:hAnsi="Times New Roman" w:cs="Times New Roman"/>
            <w:sz w:val="26"/>
            <w:szCs w:val="26"/>
          </w:rPr>
          <w:t>.</w:t>
        </w:r>
      </w:ins>
    </w:p>
    <w:p w14:paraId="32FE6F95" w14:textId="07CC5474" w:rsidR="003678DA" w:rsidRPr="00CE663E" w:rsidRDefault="00CE663E" w:rsidP="00571B89">
      <w:pPr>
        <w:pStyle w:val="ListParagraph"/>
        <w:numPr>
          <w:ilvl w:val="0"/>
          <w:numId w:val="3"/>
        </w:numPr>
        <w:shd w:val="clear" w:color="auto" w:fill="FFFFFF"/>
        <w:spacing w:before="120" w:after="120" w:line="288" w:lineRule="auto"/>
        <w:jc w:val="both"/>
        <w:rPr>
          <w:ins w:id="742" w:author="Hoang" w:date="2022-04-29T10:02:00Z"/>
          <w:rFonts w:ascii="Times New Roman" w:eastAsia="Arial" w:hAnsi="Times New Roman" w:cs="Times New Roman"/>
          <w:sz w:val="26"/>
          <w:szCs w:val="26"/>
          <w:lang w:val="vi-VN"/>
          <w:rPrChange w:id="743" w:author="Hoang" w:date="2022-04-29T10:02:00Z">
            <w:rPr>
              <w:ins w:id="744" w:author="Hoang" w:date="2022-04-29T10:02:00Z"/>
              <w:rFonts w:ascii="Times New Roman" w:eastAsia="Arial" w:hAnsi="Times New Roman" w:cs="Times New Roman"/>
              <w:sz w:val="26"/>
              <w:szCs w:val="26"/>
            </w:rPr>
          </w:rPrChange>
        </w:rPr>
      </w:pPr>
      <w:proofErr w:type="spellStart"/>
      <w:ins w:id="745" w:author="Hoang" w:date="2022-04-29T10:01:00Z">
        <w:r>
          <w:rPr>
            <w:rFonts w:ascii="Times New Roman" w:eastAsia="Arial" w:hAnsi="Times New Roman" w:cs="Times New Roman"/>
            <w:sz w:val="26"/>
            <w:szCs w:val="26"/>
          </w:rPr>
          <w:t>Xây</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dựng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thành</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công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các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chính</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của</w:t>
        </w:r>
        <w:proofErr w:type="spellEnd"/>
        <w:r>
          <w:rPr>
            <w:rFonts w:ascii="Times New Roman" w:eastAsia="Arial" w:hAnsi="Times New Roman" w:cs="Times New Roman"/>
            <w:sz w:val="26"/>
            <w:szCs w:val="26"/>
          </w:rPr>
          <w:t xml:space="preserve"> </w:t>
        </w:r>
      </w:ins>
      <w:proofErr w:type="spellStart"/>
      <w:ins w:id="746" w:author="Hoang" w:date="2022-04-29T10:02:00Z">
        <w:r>
          <w:rPr>
            <w:rFonts w:ascii="Times New Roman" w:eastAsia="Arial" w:hAnsi="Times New Roman" w:cs="Times New Roman"/>
            <w:sz w:val="26"/>
            <w:szCs w:val="26"/>
          </w:rPr>
          <w:t>ứng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dụng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như</w:t>
        </w:r>
        <w:proofErr w:type="spellEnd"/>
        <w:r>
          <w:rPr>
            <w:rFonts w:ascii="Times New Roman" w:eastAsia="Arial" w:hAnsi="Times New Roman" w:cs="Times New Roman"/>
            <w:sz w:val="26"/>
            <w:szCs w:val="26"/>
          </w:rPr>
          <w:t xml:space="preserve">: </w:t>
        </w:r>
      </w:ins>
      <w:ins w:id="747" w:author="Hoang" w:date="2022-04-29T10:00:00Z">
        <w:r w:rsidRPr="00CE663E" w:rsidDel="00CE663E">
          <w:rPr>
            <w:rFonts w:ascii="Times New Roman" w:eastAsia="Arial" w:hAnsi="Times New Roman" w:cs="Times New Roman"/>
            <w:sz w:val="26"/>
            <w:szCs w:val="26"/>
          </w:rPr>
          <w:t xml:space="preserve"> </w:t>
        </w:r>
      </w:ins>
      <w:del w:id="748" w:author="Hoang" w:date="2022-04-29T10:00:00Z">
        <w:r w:rsidR="007444FA" w:rsidRPr="007B6886" w:rsidDel="00CE663E">
          <w:rPr>
            <w:rFonts w:ascii="Times New Roman" w:eastAsia="Arial" w:hAnsi="Times New Roman" w:cs="Times New Roman"/>
            <w:sz w:val="26"/>
            <w:szCs w:val="26"/>
          </w:rPr>
          <w:delText>ứng d</w:delText>
        </w:r>
      </w:del>
      <w:del w:id="749" w:author="Hoang" w:date="2022-04-29T09:59:00Z">
        <w:r w:rsidR="007444FA" w:rsidRPr="007B6886" w:rsidDel="00CE663E">
          <w:rPr>
            <w:rFonts w:ascii="Times New Roman" w:eastAsia="Arial" w:hAnsi="Times New Roman" w:cs="Times New Roman"/>
            <w:sz w:val="26"/>
            <w:szCs w:val="26"/>
          </w:rPr>
          <w:delText>ụng đặt hàng thời trang</w:delText>
        </w:r>
        <w:commentRangeEnd w:id="739"/>
        <w:r w:rsidR="0079362F" w:rsidDel="00CE663E">
          <w:rPr>
            <w:rStyle w:val="CommentReference"/>
          </w:rPr>
          <w:commentReference w:id="739"/>
        </w:r>
        <w:r w:rsidR="003678DA" w:rsidRPr="007B6886" w:rsidDel="00CE663E">
          <w:rPr>
            <w:rFonts w:ascii="Times New Roman" w:eastAsia="Arial" w:hAnsi="Times New Roman" w:cs="Times New Roman"/>
            <w:sz w:val="26"/>
            <w:szCs w:val="26"/>
            <w:lang w:val="vi-VN"/>
          </w:rPr>
          <w:delText>.</w:delText>
        </w:r>
      </w:del>
    </w:p>
    <w:p w14:paraId="44D090ED" w14:textId="59D2C514" w:rsidR="00CE663E" w:rsidRDefault="00CE663E" w:rsidP="00CE663E">
      <w:pPr>
        <w:pStyle w:val="ListParagraph"/>
        <w:shd w:val="clear" w:color="auto" w:fill="FFFFFF"/>
        <w:spacing w:before="120" w:after="120" w:line="288" w:lineRule="auto"/>
        <w:jc w:val="both"/>
        <w:rPr>
          <w:ins w:id="750" w:author="Hoang" w:date="2022-04-29T10:03:00Z"/>
          <w:rFonts w:ascii="Times New Roman" w:eastAsia="Arial" w:hAnsi="Times New Roman" w:cs="Times New Roman"/>
          <w:sz w:val="26"/>
          <w:szCs w:val="26"/>
        </w:rPr>
      </w:pPr>
      <w:ins w:id="751" w:author="Hoang" w:date="2022-04-29T10:02:00Z">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trang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chủ</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xem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sản</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phẩm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mới</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nhất</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w:t>
        </w:r>
      </w:ins>
      <w:ins w:id="752" w:author="Hoang" w:date="2022-04-29T10:03:00Z">
        <w:r>
          <w:rPr>
            <w:rFonts w:ascii="Times New Roman" w:eastAsia="Arial" w:hAnsi="Times New Roman" w:cs="Times New Roman"/>
            <w:sz w:val="26"/>
            <w:szCs w:val="26"/>
          </w:rPr>
          <w:t>ìm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kiếm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sản</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phẩm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xem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danh</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mục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sản</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phẩm</w:t>
        </w:r>
        <w:proofErr w:type="spellEnd"/>
        <w:r>
          <w:rPr>
            <w:rFonts w:ascii="Times New Roman" w:eastAsia="Arial" w:hAnsi="Times New Roman" w:cs="Times New Roman"/>
            <w:sz w:val="26"/>
            <w:szCs w:val="26"/>
          </w:rPr>
          <w:t>.</w:t>
        </w:r>
      </w:ins>
    </w:p>
    <w:p w14:paraId="05DF87A1" w14:textId="54355BB9" w:rsidR="00CE663E" w:rsidRDefault="00CE663E" w:rsidP="00CE663E">
      <w:pPr>
        <w:pStyle w:val="ListParagraph"/>
        <w:shd w:val="clear" w:color="auto" w:fill="FFFFFF"/>
        <w:spacing w:before="120" w:after="120" w:line="288" w:lineRule="auto"/>
        <w:jc w:val="both"/>
        <w:rPr>
          <w:ins w:id="753" w:author="Hoang" w:date="2022-04-29T10:04:00Z"/>
          <w:rFonts w:ascii="Times New Roman" w:eastAsia="Arial" w:hAnsi="Times New Roman" w:cs="Times New Roman"/>
          <w:sz w:val="26"/>
          <w:szCs w:val="26"/>
        </w:rPr>
      </w:pPr>
      <w:ins w:id="754" w:author="Hoang" w:date="2022-04-29T10:03:00Z">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đăng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kí</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đăng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nhập</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đổi</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mậ</w:t>
        </w:r>
      </w:ins>
      <w:ins w:id="755" w:author="Hoang" w:date="2022-04-29T10:04:00Z">
        <w:r>
          <w:rPr>
            <w:rFonts w:ascii="Times New Roman" w:eastAsia="Arial" w:hAnsi="Times New Roman" w:cs="Times New Roman"/>
            <w:sz w:val="26"/>
            <w:szCs w:val="26"/>
          </w:rPr>
          <w:t>t</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khẩu</w:t>
        </w:r>
        <w:proofErr w:type="spellEnd"/>
      </w:ins>
    </w:p>
    <w:p w14:paraId="1E0CA126" w14:textId="3F79B834" w:rsidR="00CE663E" w:rsidRDefault="00CE663E" w:rsidP="00CE663E">
      <w:pPr>
        <w:pStyle w:val="ListParagraph"/>
        <w:shd w:val="clear" w:color="auto" w:fill="FFFFFF"/>
        <w:spacing w:before="120" w:after="120" w:line="288" w:lineRule="auto"/>
        <w:jc w:val="both"/>
        <w:rPr>
          <w:ins w:id="756" w:author="Hoang" w:date="2022-04-29T10:04:00Z"/>
          <w:rFonts w:ascii="Times New Roman" w:eastAsia="Arial" w:hAnsi="Times New Roman" w:cs="Times New Roman"/>
          <w:sz w:val="26"/>
          <w:szCs w:val="26"/>
        </w:rPr>
      </w:pPr>
      <w:ins w:id="757" w:author="Hoang" w:date="2022-04-29T10:04:00Z">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xem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thông</w:t>
        </w:r>
        <w:proofErr w:type="spellEnd"/>
        <w:r>
          <w:rPr>
            <w:rFonts w:ascii="Times New Roman" w:eastAsia="Arial" w:hAnsi="Times New Roman" w:cs="Times New Roman"/>
            <w:sz w:val="26"/>
            <w:szCs w:val="26"/>
          </w:rPr>
          <w:t xml:space="preserve"> tin chi </w:t>
        </w:r>
        <w:proofErr w:type="spellStart"/>
        <w:r>
          <w:rPr>
            <w:rFonts w:ascii="Times New Roman" w:eastAsia="Arial" w:hAnsi="Times New Roman" w:cs="Times New Roman"/>
            <w:sz w:val="26"/>
            <w:szCs w:val="26"/>
          </w:rPr>
          <w:t>tiết</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sản</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phẩm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giá</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kèm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hình</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ảnh</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thêm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vào</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giỏ</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hàng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mua</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ngay</w:t>
        </w:r>
        <w:proofErr w:type="spellEnd"/>
        <w:r>
          <w:rPr>
            <w:rFonts w:ascii="Times New Roman" w:eastAsia="Arial" w:hAnsi="Times New Roman" w:cs="Times New Roman"/>
            <w:sz w:val="26"/>
            <w:szCs w:val="26"/>
          </w:rPr>
          <w:t>.</w:t>
        </w:r>
      </w:ins>
    </w:p>
    <w:p w14:paraId="715DC392" w14:textId="57B8B054" w:rsidR="00D1795E" w:rsidRPr="00D1795E" w:rsidRDefault="00CE663E" w:rsidP="005D3BE0">
      <w:pPr>
        <w:pStyle w:val="ListParagraph"/>
        <w:shd w:val="clear" w:color="auto" w:fill="FFFFFF"/>
        <w:spacing w:before="120" w:after="120" w:line="288" w:lineRule="auto"/>
        <w:jc w:val="both"/>
        <w:rPr>
          <w:ins w:id="758" w:author="Hoang" w:date="2022-04-29T10:05:00Z"/>
          <w:rFonts w:ascii="Times New Roman" w:eastAsia="Arial" w:hAnsi="Times New Roman" w:cs="Times New Roman"/>
          <w:sz w:val="26"/>
          <w:szCs w:val="26"/>
          <w:rPrChange w:id="759" w:author="Hoang" w:date="2022-04-29T10:08:00Z">
            <w:rPr>
              <w:ins w:id="760" w:author="Hoang" w:date="2022-04-29T10:05:00Z"/>
            </w:rPr>
          </w:rPrChange>
        </w:rPr>
      </w:pPr>
      <w:ins w:id="761" w:author="Hoang" w:date="2022-04-29T10:04:00Z">
        <w:r>
          <w:rPr>
            <w:rFonts w:ascii="Times New Roman" w:eastAsia="Arial" w:hAnsi="Times New Roman" w:cs="Times New Roman"/>
            <w:sz w:val="26"/>
            <w:szCs w:val="26"/>
          </w:rPr>
          <w:t xml:space="preserve">+ </w:t>
        </w:r>
      </w:ins>
      <w:proofErr w:type="spellStart"/>
      <w:ins w:id="762" w:author="Hoang" w:date="2022-04-29T10:05:00Z">
        <w:r w:rsidR="00D1795E">
          <w:rPr>
            <w:rFonts w:ascii="Times New Roman" w:eastAsia="Arial" w:hAnsi="Times New Roman" w:cs="Times New Roman"/>
            <w:sz w:val="26"/>
            <w:szCs w:val="26"/>
          </w:rPr>
          <w:t>Chức</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năng</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giỏ</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h</w:t>
        </w:r>
      </w:ins>
      <w:ins w:id="763" w:author="Hoang" w:date="2022-04-29T10:09:00Z">
        <w:r w:rsidR="00D1795E">
          <w:rPr>
            <w:rFonts w:ascii="Times New Roman" w:eastAsia="Arial" w:hAnsi="Times New Roman" w:cs="Times New Roman"/>
            <w:sz w:val="26"/>
            <w:szCs w:val="26"/>
          </w:rPr>
          <w:t>àng</w:t>
        </w:r>
      </w:ins>
      <w:proofErr w:type="spellEnd"/>
      <w:ins w:id="764" w:author="Hoang" w:date="2022-04-29T10:05:00Z">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thêm</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bớt</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số</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lượng</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mua</w:t>
        </w:r>
        <w:proofErr w:type="spellEnd"/>
        <w:r w:rsidR="00D1795E">
          <w:rPr>
            <w:rFonts w:ascii="Times New Roman" w:eastAsia="Arial" w:hAnsi="Times New Roman" w:cs="Times New Roman"/>
            <w:sz w:val="26"/>
            <w:szCs w:val="26"/>
          </w:rPr>
          <w:t xml:space="preserve"> </w:t>
        </w:r>
        <w:proofErr w:type="spellStart"/>
        <w:r w:rsidR="00D1795E">
          <w:rPr>
            <w:rFonts w:ascii="Times New Roman" w:eastAsia="Arial" w:hAnsi="Times New Roman" w:cs="Times New Roman"/>
            <w:sz w:val="26"/>
            <w:szCs w:val="26"/>
          </w:rPr>
          <w:t>hàng</w:t>
        </w:r>
      </w:ins>
      <w:proofErr w:type="spellEnd"/>
      <w:ins w:id="765" w:author="Hoang" w:date="2022-04-29T10:10:00Z">
        <w:r w:rsidR="000D0F3E">
          <w:rPr>
            <w:rFonts w:ascii="Times New Roman" w:eastAsia="Arial" w:hAnsi="Times New Roman" w:cs="Times New Roman"/>
            <w:sz w:val="26"/>
            <w:szCs w:val="26"/>
          </w:rPr>
          <w:t xml:space="preserve">, </w:t>
        </w:r>
        <w:proofErr w:type="spellStart"/>
        <w:r w:rsidR="000D0F3E">
          <w:rPr>
            <w:rFonts w:ascii="Times New Roman" w:eastAsia="Arial" w:hAnsi="Times New Roman" w:cs="Times New Roman"/>
            <w:sz w:val="26"/>
            <w:szCs w:val="26"/>
          </w:rPr>
          <w:t>chọn</w:t>
        </w:r>
        <w:proofErr w:type="spellEnd"/>
        <w:r w:rsidR="000D0F3E">
          <w:rPr>
            <w:rFonts w:ascii="Times New Roman" w:eastAsia="Arial" w:hAnsi="Times New Roman" w:cs="Times New Roman"/>
            <w:sz w:val="26"/>
            <w:szCs w:val="26"/>
          </w:rPr>
          <w:t xml:space="preserve"> </w:t>
        </w:r>
        <w:proofErr w:type="spellStart"/>
        <w:r w:rsidR="000D0F3E">
          <w:rPr>
            <w:rFonts w:ascii="Times New Roman" w:eastAsia="Arial" w:hAnsi="Times New Roman" w:cs="Times New Roman"/>
            <w:sz w:val="26"/>
            <w:szCs w:val="26"/>
          </w:rPr>
          <w:t>mặt</w:t>
        </w:r>
        <w:proofErr w:type="spellEnd"/>
        <w:r w:rsidR="000D0F3E">
          <w:rPr>
            <w:rFonts w:ascii="Times New Roman" w:eastAsia="Arial" w:hAnsi="Times New Roman" w:cs="Times New Roman"/>
            <w:sz w:val="26"/>
            <w:szCs w:val="26"/>
          </w:rPr>
          <w:t xml:space="preserve"> </w:t>
        </w:r>
        <w:proofErr w:type="spellStart"/>
        <w:r w:rsidR="000D0F3E">
          <w:rPr>
            <w:rFonts w:ascii="Times New Roman" w:eastAsia="Arial" w:hAnsi="Times New Roman" w:cs="Times New Roman"/>
            <w:sz w:val="26"/>
            <w:szCs w:val="26"/>
          </w:rPr>
          <w:t>hàng</w:t>
        </w:r>
        <w:proofErr w:type="spellEnd"/>
        <w:r w:rsidR="000D0F3E">
          <w:rPr>
            <w:rFonts w:ascii="Times New Roman" w:eastAsia="Arial" w:hAnsi="Times New Roman" w:cs="Times New Roman"/>
            <w:sz w:val="26"/>
            <w:szCs w:val="26"/>
          </w:rPr>
          <w:t xml:space="preserve"> </w:t>
        </w:r>
        <w:proofErr w:type="spellStart"/>
        <w:r w:rsidR="000D0F3E">
          <w:rPr>
            <w:rFonts w:ascii="Times New Roman" w:eastAsia="Arial" w:hAnsi="Times New Roman" w:cs="Times New Roman"/>
            <w:sz w:val="26"/>
            <w:szCs w:val="26"/>
          </w:rPr>
          <w:t>cần</w:t>
        </w:r>
        <w:proofErr w:type="spellEnd"/>
        <w:r w:rsidR="000D0F3E">
          <w:rPr>
            <w:rFonts w:ascii="Times New Roman" w:eastAsia="Arial" w:hAnsi="Times New Roman" w:cs="Times New Roman"/>
            <w:sz w:val="26"/>
            <w:szCs w:val="26"/>
          </w:rPr>
          <w:t xml:space="preserve"> </w:t>
        </w:r>
        <w:proofErr w:type="spellStart"/>
        <w:r w:rsidR="000D0F3E">
          <w:rPr>
            <w:rFonts w:ascii="Times New Roman" w:eastAsia="Arial" w:hAnsi="Times New Roman" w:cs="Times New Roman"/>
            <w:sz w:val="26"/>
            <w:szCs w:val="26"/>
          </w:rPr>
          <w:t>mua</w:t>
        </w:r>
      </w:ins>
      <w:proofErr w:type="spellEnd"/>
      <w:ins w:id="766" w:author="Hoang" w:date="2022-04-29T10:05:00Z">
        <w:r w:rsidR="00D1795E">
          <w:rPr>
            <w:rFonts w:ascii="Times New Roman" w:eastAsia="Arial" w:hAnsi="Times New Roman" w:cs="Times New Roman"/>
            <w:sz w:val="26"/>
            <w:szCs w:val="26"/>
          </w:rPr>
          <w:t>.</w:t>
        </w:r>
      </w:ins>
    </w:p>
    <w:p w14:paraId="7BD0781F" w14:textId="4110C2FB" w:rsidR="00D1795E" w:rsidRDefault="00D1795E" w:rsidP="00CE663E">
      <w:pPr>
        <w:pStyle w:val="ListParagraph"/>
        <w:shd w:val="clear" w:color="auto" w:fill="FFFFFF"/>
        <w:spacing w:before="120" w:after="120" w:line="288" w:lineRule="auto"/>
        <w:jc w:val="both"/>
        <w:rPr>
          <w:ins w:id="767" w:author="Hoang" w:date="2022-04-29T10:09:00Z"/>
          <w:rFonts w:ascii="Times New Roman" w:eastAsia="Arial" w:hAnsi="Times New Roman" w:cs="Times New Roman"/>
          <w:sz w:val="26"/>
          <w:szCs w:val="26"/>
        </w:rPr>
      </w:pPr>
      <w:ins w:id="768" w:author="Hoang" w:date="2022-04-29T10:05:00Z">
        <w:r>
          <w:rPr>
            <w:rFonts w:ascii="Times New Roman" w:eastAsia="Arial" w:hAnsi="Times New Roman" w:cs="Times New Roman"/>
            <w:sz w:val="26"/>
            <w:szCs w:val="26"/>
          </w:rPr>
          <w:t xml:space="preserve">+ </w:t>
        </w:r>
      </w:ins>
      <w:proofErr w:type="spellStart"/>
      <w:ins w:id="769" w:author="Hoang" w:date="2022-04-29T10:08:00Z">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đặt</w:t>
        </w:r>
        <w:proofErr w:type="spellEnd"/>
        <w:r>
          <w:rPr>
            <w:rFonts w:ascii="Times New Roman" w:eastAsia="Arial" w:hAnsi="Times New Roman" w:cs="Times New Roman"/>
            <w:sz w:val="26"/>
            <w:szCs w:val="26"/>
          </w:rPr>
          <w:t xml:space="preserve"> </w:t>
        </w:r>
      </w:ins>
      <w:proofErr w:type="spellStart"/>
      <w:ins w:id="770" w:author="Hoang" w:date="2022-04-29T10:10:00Z">
        <w:r w:rsidR="000D0F3E">
          <w:rPr>
            <w:rFonts w:ascii="Times New Roman" w:eastAsia="Arial" w:hAnsi="Times New Roman" w:cs="Times New Roman"/>
            <w:sz w:val="26"/>
            <w:szCs w:val="26"/>
          </w:rPr>
          <w:t>hàng</w:t>
        </w:r>
        <w:proofErr w:type="spellEnd"/>
        <w:r w:rsidR="000D0F3E">
          <w:rPr>
            <w:rFonts w:ascii="Times New Roman" w:eastAsia="Arial" w:hAnsi="Times New Roman" w:cs="Times New Roman"/>
            <w:sz w:val="26"/>
            <w:szCs w:val="26"/>
          </w:rPr>
          <w:t>.</w:t>
        </w:r>
      </w:ins>
    </w:p>
    <w:p w14:paraId="58B1AA44" w14:textId="53C08BB1" w:rsidR="00D1795E" w:rsidRPr="007B6886" w:rsidRDefault="00D1795E">
      <w:pPr>
        <w:pStyle w:val="ListParagraph"/>
        <w:shd w:val="clear" w:color="auto" w:fill="FFFFFF"/>
        <w:spacing w:before="120" w:after="120" w:line="288" w:lineRule="auto"/>
        <w:jc w:val="both"/>
        <w:rPr>
          <w:rFonts w:ascii="Times New Roman" w:eastAsia="Arial" w:hAnsi="Times New Roman" w:cs="Times New Roman"/>
          <w:sz w:val="26"/>
          <w:szCs w:val="26"/>
          <w:lang w:val="vi-VN"/>
        </w:rPr>
        <w:pPrChange w:id="771" w:author="Hoang" w:date="2022-04-29T10:02:00Z">
          <w:pPr>
            <w:pStyle w:val="ListParagraph"/>
            <w:numPr>
              <w:numId w:val="3"/>
            </w:numPr>
            <w:shd w:val="clear" w:color="auto" w:fill="FFFFFF"/>
            <w:spacing w:before="120" w:after="120" w:line="288" w:lineRule="auto"/>
            <w:ind w:hanging="360"/>
            <w:jc w:val="both"/>
          </w:pPr>
        </w:pPrChange>
      </w:pPr>
      <w:ins w:id="772" w:author="Hoang" w:date="2022-04-29T10:09:00Z">
        <w:r>
          <w:rPr>
            <w:rFonts w:ascii="Times New Roman" w:eastAsia="Arial" w:hAnsi="Times New Roman" w:cs="Times New Roman"/>
            <w:sz w:val="26"/>
            <w:szCs w:val="26"/>
          </w:rPr>
          <w:lastRenderedPageBreak/>
          <w:t xml:space="preserve">+ </w:t>
        </w:r>
        <w:proofErr w:type="spellStart"/>
        <w:r>
          <w:rPr>
            <w:rFonts w:ascii="Times New Roman" w:eastAsia="Arial" w:hAnsi="Times New Roman" w:cs="Times New Roman"/>
            <w:sz w:val="26"/>
            <w:szCs w:val="26"/>
          </w:rPr>
          <w:t>Chức</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năng</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thêm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sửa</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xóa</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sản</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phẩm</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cho</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người</w:t>
        </w:r>
        <w:proofErr w:type="spellEnd"/>
        <w:r>
          <w:rPr>
            <w:rFonts w:ascii="Times New Roman" w:eastAsia="Arial" w:hAnsi="Times New Roman" w:cs="Times New Roman"/>
            <w:sz w:val="26"/>
            <w:szCs w:val="26"/>
          </w:rPr>
          <w:t xml:space="preserve"> </w:t>
        </w:r>
        <w:proofErr w:type="spellStart"/>
        <w:r>
          <w:rPr>
            <w:rFonts w:ascii="Times New Roman" w:eastAsia="Arial" w:hAnsi="Times New Roman" w:cs="Times New Roman"/>
            <w:sz w:val="26"/>
            <w:szCs w:val="26"/>
          </w:rPr>
          <w:t>bán</w:t>
        </w:r>
        <w:proofErr w:type="spellEnd"/>
        <w:r>
          <w:rPr>
            <w:rFonts w:ascii="Times New Roman" w:eastAsia="Arial" w:hAnsi="Times New Roman" w:cs="Times New Roman"/>
            <w:sz w:val="26"/>
            <w:szCs w:val="26"/>
          </w:rPr>
          <w:t xml:space="preserve"> </w:t>
        </w:r>
      </w:ins>
      <w:proofErr w:type="spellStart"/>
      <w:ins w:id="773" w:author="Hoang" w:date="2022-04-29T10:57:00Z">
        <w:r w:rsidR="00BD1706">
          <w:rPr>
            <w:rFonts w:ascii="Times New Roman" w:eastAsia="Arial" w:hAnsi="Times New Roman" w:cs="Times New Roman"/>
            <w:sz w:val="26"/>
            <w:szCs w:val="26"/>
          </w:rPr>
          <w:t>hàng</w:t>
        </w:r>
        <w:proofErr w:type="spellEnd"/>
        <w:r w:rsidR="00BD1706">
          <w:rPr>
            <w:rFonts w:ascii="Times New Roman" w:eastAsia="Arial" w:hAnsi="Times New Roman" w:cs="Times New Roman"/>
            <w:sz w:val="26"/>
            <w:szCs w:val="26"/>
          </w:rPr>
          <w:t>.</w:t>
        </w:r>
      </w:ins>
    </w:p>
    <w:p w14:paraId="371163FA" w14:textId="0AB3979B" w:rsidR="007444FA" w:rsidRPr="007B6886" w:rsidRDefault="007444FA" w:rsidP="002A4C86">
      <w:pPr>
        <w:pStyle w:val="Subtitle"/>
        <w:outlineLvl w:val="1"/>
        <w:rPr>
          <w:rFonts w:eastAsia="Arial"/>
        </w:rPr>
      </w:pPr>
      <w:bookmarkStart w:id="774" w:name="_Toc100281126"/>
      <w:proofErr w:type="spellStart"/>
      <w:r w:rsidRPr="007B6886">
        <w:rPr>
          <w:rFonts w:eastAsia="Arial"/>
        </w:rPr>
        <w:t>Đối</w:t>
      </w:r>
      <w:proofErr w:type="spellEnd"/>
      <w:r w:rsidRPr="007B6886">
        <w:rPr>
          <w:rFonts w:eastAsia="Arial"/>
        </w:rPr>
        <w:t xml:space="preserve"> </w:t>
      </w:r>
      <w:proofErr w:type="spellStart"/>
      <w:r w:rsidRPr="007B6886">
        <w:rPr>
          <w:rFonts w:eastAsia="Arial"/>
        </w:rPr>
        <w:t>tượng</w:t>
      </w:r>
      <w:proofErr w:type="spellEnd"/>
      <w:r w:rsidRPr="007B6886">
        <w:rPr>
          <w:rFonts w:eastAsia="Arial"/>
        </w:rPr>
        <w:t xml:space="preserve">, </w:t>
      </w:r>
      <w:proofErr w:type="spellStart"/>
      <w:r w:rsidRPr="007B6886">
        <w:rPr>
          <w:rFonts w:eastAsia="Arial"/>
        </w:rPr>
        <w:t>phạm</w:t>
      </w:r>
      <w:proofErr w:type="spellEnd"/>
      <w:r w:rsidRPr="007B6886">
        <w:rPr>
          <w:rFonts w:eastAsia="Arial"/>
        </w:rPr>
        <w:t xml:space="preserve"> vi </w:t>
      </w:r>
      <w:proofErr w:type="spellStart"/>
      <w:r w:rsidRPr="007B6886">
        <w:rPr>
          <w:rFonts w:eastAsia="Arial"/>
        </w:rPr>
        <w:t>nghiên</w:t>
      </w:r>
      <w:proofErr w:type="spellEnd"/>
      <w:r w:rsidRPr="007B6886">
        <w:rPr>
          <w:rFonts w:eastAsia="Arial"/>
        </w:rPr>
        <w:t xml:space="preserve"> </w:t>
      </w:r>
      <w:proofErr w:type="spellStart"/>
      <w:r w:rsidRPr="007B6886">
        <w:rPr>
          <w:rFonts w:eastAsia="Arial"/>
        </w:rPr>
        <w:t>cứu</w:t>
      </w:r>
      <w:bookmarkEnd w:id="774"/>
      <w:proofErr w:type="spellEnd"/>
    </w:p>
    <w:p w14:paraId="27A0F816" w14:textId="77777777" w:rsidR="007444FA" w:rsidRPr="007B6886" w:rsidRDefault="007444FA" w:rsidP="007B6886">
      <w:pPr>
        <w:shd w:val="clear" w:color="auto" w:fill="FFFFFF"/>
        <w:spacing w:before="120" w:after="120" w:line="288" w:lineRule="auto"/>
        <w:contextualSpacing/>
        <w:jc w:val="both"/>
        <w:rPr>
          <w:rFonts w:ascii="Times New Roman" w:eastAsia="Times New Roman" w:hAnsi="Times New Roman" w:cs="Times New Roman"/>
          <w:b/>
          <w:bCs/>
          <w:sz w:val="26"/>
          <w:szCs w:val="26"/>
          <w:lang w:val="nl-NL"/>
        </w:rPr>
      </w:pPr>
      <w:r w:rsidRPr="007B6886">
        <w:rPr>
          <w:rFonts w:ascii="Times New Roman" w:eastAsia="Times New Roman" w:hAnsi="Times New Roman" w:cs="Times New Roman"/>
          <w:b/>
          <w:bCs/>
          <w:sz w:val="26"/>
          <w:szCs w:val="26"/>
          <w:lang w:val="nl-NL"/>
        </w:rPr>
        <w:t>Đối tượng:</w:t>
      </w:r>
    </w:p>
    <w:p w14:paraId="04E10F7B" w14:textId="14C3E0A5" w:rsidR="007444FA" w:rsidRPr="007B6886" w:rsidRDefault="007444FA" w:rsidP="00571B89">
      <w:pPr>
        <w:pStyle w:val="ListParagraph"/>
        <w:numPr>
          <w:ilvl w:val="0"/>
          <w:numId w:val="1"/>
        </w:numPr>
        <w:spacing w:before="120" w:after="120" w:line="288" w:lineRule="auto"/>
        <w:jc w:val="both"/>
        <w:rPr>
          <w:rFonts w:ascii="Times New Roman" w:hAnsi="Times New Roman" w:cs="Times New Roman"/>
          <w:sz w:val="26"/>
          <w:szCs w:val="26"/>
        </w:rPr>
      </w:pPr>
      <w:proofErr w:type="spellStart"/>
      <w:r w:rsidRPr="007B6886">
        <w:rPr>
          <w:rFonts w:ascii="Times New Roman" w:hAnsi="Times New Roman" w:cs="Times New Roman"/>
          <w:sz w:val="26"/>
          <w:szCs w:val="26"/>
        </w:rPr>
        <w:t>Ngôn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trình</w:t>
      </w:r>
      <w:proofErr w:type="spellEnd"/>
      <w:r w:rsidRPr="007B6886">
        <w:rPr>
          <w:rFonts w:ascii="Times New Roman" w:hAnsi="Times New Roman" w:cs="Times New Roman"/>
          <w:sz w:val="26"/>
          <w:szCs w:val="26"/>
        </w:rPr>
        <w:t xml:space="preserve"> Python</w:t>
      </w:r>
    </w:p>
    <w:p w14:paraId="7D261E40" w14:textId="4F581535" w:rsidR="007444FA" w:rsidRPr="007B6886" w:rsidRDefault="007444FA" w:rsidP="00571B89">
      <w:pPr>
        <w:pStyle w:val="ListParagraph"/>
        <w:numPr>
          <w:ilvl w:val="0"/>
          <w:numId w:val="1"/>
        </w:numPr>
        <w:spacing w:before="120" w:after="120" w:line="288" w:lineRule="auto"/>
        <w:jc w:val="both"/>
        <w:rPr>
          <w:rFonts w:ascii="Times New Roman" w:hAnsi="Times New Roman" w:cs="Times New Roman"/>
          <w:sz w:val="26"/>
          <w:szCs w:val="26"/>
        </w:rPr>
      </w:pP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p>
    <w:p w14:paraId="3A6370F1" w14:textId="53E204DE" w:rsidR="007444FA" w:rsidRPr="007B6886" w:rsidRDefault="007444FA" w:rsidP="00571B89">
      <w:pPr>
        <w:pStyle w:val="ListParagraph"/>
        <w:numPr>
          <w:ilvl w:val="0"/>
          <w:numId w:val="1"/>
        </w:numPr>
        <w:spacing w:before="120" w:after="120" w:line="288" w:lineRule="auto"/>
        <w:jc w:val="both"/>
        <w:rPr>
          <w:rFonts w:ascii="Times New Roman" w:hAnsi="Times New Roman" w:cs="Times New Roman"/>
          <w:sz w:val="26"/>
          <w:szCs w:val="26"/>
        </w:rPr>
      </w:pPr>
      <w:proofErr w:type="spellStart"/>
      <w:r w:rsidRPr="007B6886">
        <w:rPr>
          <w:rFonts w:ascii="Times New Roman" w:hAnsi="Times New Roman" w:cs="Times New Roman"/>
          <w:sz w:val="26"/>
          <w:szCs w:val="26"/>
        </w:rPr>
        <w:t>Cách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tiếp</w:t>
      </w:r>
      <w:proofErr w:type="spellEnd"/>
    </w:p>
    <w:p w14:paraId="797C9FFE" w14:textId="7CCBE124" w:rsidR="007444FA" w:rsidRPr="007B6886" w:rsidRDefault="007444FA" w:rsidP="00571B89">
      <w:pPr>
        <w:pStyle w:val="ListParagraph"/>
        <w:numPr>
          <w:ilvl w:val="0"/>
          <w:numId w:val="1"/>
        </w:numPr>
        <w:spacing w:before="120" w:after="120" w:line="288" w:lineRule="auto"/>
        <w:jc w:val="both"/>
        <w:rPr>
          <w:rFonts w:ascii="Times New Roman" w:hAnsi="Times New Roman" w:cs="Times New Roman"/>
          <w:sz w:val="26"/>
          <w:szCs w:val="26"/>
        </w:rPr>
      </w:pPr>
      <w:proofErr w:type="spellStart"/>
      <w:r w:rsidRPr="007B6886">
        <w:rPr>
          <w:rFonts w:ascii="Times New Roman" w:hAnsi="Times New Roman" w:cs="Times New Roman"/>
          <w:sz w:val="26"/>
          <w:szCs w:val="26"/>
        </w:rPr>
        <w:t>Cách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kế</w:t>
      </w:r>
      <w:proofErr w:type="spellEnd"/>
      <w:r w:rsidRPr="007B6886">
        <w:rPr>
          <w:rFonts w:ascii="Times New Roman" w:hAnsi="Times New Roman" w:cs="Times New Roman"/>
          <w:sz w:val="26"/>
          <w:szCs w:val="26"/>
        </w:rPr>
        <w:t xml:space="preserve"> website</w:t>
      </w:r>
    </w:p>
    <w:p w14:paraId="4ABDE5CB" w14:textId="491B8413" w:rsidR="007444FA" w:rsidRPr="007B6886" w:rsidRDefault="007444FA" w:rsidP="007B6886">
      <w:pPr>
        <w:shd w:val="clear" w:color="auto" w:fill="FFFFFF"/>
        <w:spacing w:before="120" w:after="120" w:line="288" w:lineRule="auto"/>
        <w:contextualSpacing/>
        <w:jc w:val="both"/>
        <w:rPr>
          <w:rFonts w:ascii="Times New Roman" w:eastAsia="Times New Roman" w:hAnsi="Times New Roman" w:cs="Times New Roman"/>
          <w:b/>
          <w:bCs/>
          <w:sz w:val="26"/>
          <w:szCs w:val="26"/>
          <w:lang w:val="nl-NL"/>
        </w:rPr>
      </w:pPr>
      <w:r w:rsidRPr="007B6886">
        <w:rPr>
          <w:rFonts w:ascii="Times New Roman" w:eastAsia="Times New Roman" w:hAnsi="Times New Roman" w:cs="Times New Roman"/>
          <w:b/>
          <w:bCs/>
          <w:sz w:val="26"/>
          <w:szCs w:val="26"/>
          <w:lang w:val="nl-NL"/>
        </w:rPr>
        <w:t xml:space="preserve"> Phạm vi:</w:t>
      </w:r>
    </w:p>
    <w:p w14:paraId="72257442" w14:textId="77F3AAC9" w:rsidR="007444FA" w:rsidRPr="007B6886" w:rsidRDefault="007444FA" w:rsidP="00571B89">
      <w:pPr>
        <w:pStyle w:val="ListParagraph"/>
        <w:numPr>
          <w:ilvl w:val="0"/>
          <w:numId w:val="2"/>
        </w:numPr>
        <w:spacing w:before="120" w:after="120" w:line="288" w:lineRule="auto"/>
        <w:jc w:val="both"/>
        <w:rPr>
          <w:rFonts w:ascii="Times New Roman" w:eastAsia="Arial" w:hAnsi="Times New Roman" w:cs="Times New Roman"/>
          <w:sz w:val="26"/>
          <w:szCs w:val="26"/>
          <w:lang w:val="vi-VN"/>
        </w:rPr>
      </w:pPr>
      <w:r w:rsidRPr="007B6886">
        <w:rPr>
          <w:rFonts w:ascii="Times New Roman" w:eastAsia="Arial" w:hAnsi="Times New Roman" w:cs="Times New Roman"/>
          <w:sz w:val="26"/>
          <w:szCs w:val="26"/>
          <w:lang w:val="vi-VN"/>
        </w:rPr>
        <w:t xml:space="preserve">Xây dựng </w:t>
      </w:r>
      <w:proofErr w:type="spellStart"/>
      <w:r w:rsidRPr="007B6886">
        <w:rPr>
          <w:rFonts w:ascii="Times New Roman" w:eastAsia="Arial" w:hAnsi="Times New Roman" w:cs="Times New Roman"/>
          <w:sz w:val="26"/>
          <w:szCs w:val="26"/>
        </w:rPr>
        <w:t>ứng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dụng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đặt</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hàng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thời</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trang</w:t>
      </w:r>
      <w:proofErr w:type="spellEnd"/>
      <w:r w:rsidRPr="007B6886">
        <w:rPr>
          <w:rFonts w:ascii="Times New Roman" w:eastAsia="Arial" w:hAnsi="Times New Roman" w:cs="Times New Roman"/>
          <w:sz w:val="26"/>
          <w:szCs w:val="26"/>
          <w:lang w:val="vi-VN"/>
        </w:rPr>
        <w:t>.</w:t>
      </w:r>
    </w:p>
    <w:p w14:paraId="6085676F" w14:textId="1BD31A10" w:rsidR="007444FA" w:rsidRPr="007B6886" w:rsidRDefault="007444FA" w:rsidP="002A4C86">
      <w:pPr>
        <w:pStyle w:val="Subtitle"/>
        <w:outlineLvl w:val="1"/>
        <w:rPr>
          <w:rFonts w:eastAsia="Arial"/>
        </w:rPr>
      </w:pPr>
      <w:bookmarkStart w:id="775" w:name="_Toc100281127"/>
      <w:proofErr w:type="spellStart"/>
      <w:r w:rsidRPr="007B6886">
        <w:rPr>
          <w:rFonts w:eastAsia="Arial"/>
        </w:rPr>
        <w:t>Phương</w:t>
      </w:r>
      <w:proofErr w:type="spellEnd"/>
      <w:r w:rsidRPr="007B6886">
        <w:rPr>
          <w:rFonts w:eastAsia="Arial"/>
        </w:rPr>
        <w:t xml:space="preserve"> </w:t>
      </w:r>
      <w:proofErr w:type="spellStart"/>
      <w:r w:rsidRPr="007B6886">
        <w:rPr>
          <w:rFonts w:eastAsia="Arial"/>
        </w:rPr>
        <w:t>pháp</w:t>
      </w:r>
      <w:proofErr w:type="spellEnd"/>
      <w:r w:rsidRPr="007B6886">
        <w:rPr>
          <w:rFonts w:eastAsia="Arial"/>
        </w:rPr>
        <w:t xml:space="preserve"> </w:t>
      </w:r>
      <w:proofErr w:type="spellStart"/>
      <w:r w:rsidRPr="007B6886">
        <w:rPr>
          <w:rFonts w:eastAsia="Arial"/>
        </w:rPr>
        <w:t>nghiên</w:t>
      </w:r>
      <w:proofErr w:type="spellEnd"/>
      <w:r w:rsidRPr="007B6886">
        <w:rPr>
          <w:rFonts w:eastAsia="Arial"/>
        </w:rPr>
        <w:t xml:space="preserve"> </w:t>
      </w:r>
      <w:proofErr w:type="spellStart"/>
      <w:r w:rsidRPr="007B6886">
        <w:rPr>
          <w:rFonts w:eastAsia="Arial"/>
        </w:rPr>
        <w:t>cứu</w:t>
      </w:r>
      <w:bookmarkEnd w:id="775"/>
      <w:proofErr w:type="spellEnd"/>
    </w:p>
    <w:p w14:paraId="575E25C4" w14:textId="29149279" w:rsidR="005B19F1" w:rsidRPr="007B6886" w:rsidRDefault="007444FA" w:rsidP="007B6886">
      <w:pPr>
        <w:shd w:val="clear" w:color="auto" w:fill="FFFFFF"/>
        <w:spacing w:before="120" w:after="120" w:line="288" w:lineRule="auto"/>
        <w:contextualSpacing/>
        <w:jc w:val="both"/>
        <w:rPr>
          <w:rFonts w:ascii="Times New Roman" w:eastAsia="Arial" w:hAnsi="Times New Roman" w:cs="Times New Roman"/>
          <w:sz w:val="26"/>
          <w:szCs w:val="26"/>
        </w:rPr>
      </w:pPr>
      <w:r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Phương</w:t>
      </w:r>
      <w:proofErr w:type="spellEnd"/>
      <w:r w:rsidR="005B19F1"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pháp</w:t>
      </w:r>
      <w:proofErr w:type="spellEnd"/>
      <w:r w:rsidR="005B19F1"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nghiên</w:t>
      </w:r>
      <w:proofErr w:type="spellEnd"/>
      <w:r w:rsidR="005B19F1"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cứu</w:t>
      </w:r>
      <w:proofErr w:type="spellEnd"/>
      <w:r w:rsidR="005B19F1"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lý</w:t>
      </w:r>
      <w:proofErr w:type="spellEnd"/>
      <w:r w:rsidR="005B19F1" w:rsidRPr="007B6886">
        <w:rPr>
          <w:rFonts w:ascii="Times New Roman" w:eastAsia="Arial" w:hAnsi="Times New Roman" w:cs="Times New Roman"/>
          <w:sz w:val="26"/>
          <w:szCs w:val="26"/>
        </w:rPr>
        <w:t xml:space="preserve"> </w:t>
      </w:r>
      <w:proofErr w:type="spellStart"/>
      <w:r w:rsidR="005B19F1" w:rsidRPr="007B6886">
        <w:rPr>
          <w:rFonts w:ascii="Times New Roman" w:eastAsia="Arial" w:hAnsi="Times New Roman" w:cs="Times New Roman"/>
          <w:sz w:val="26"/>
          <w:szCs w:val="26"/>
        </w:rPr>
        <w:t>thuyết</w:t>
      </w:r>
      <w:proofErr w:type="spellEnd"/>
      <w:r w:rsidR="005B19F1" w:rsidRPr="007B6886">
        <w:rPr>
          <w:rFonts w:ascii="Times New Roman" w:eastAsia="Arial" w:hAnsi="Times New Roman" w:cs="Times New Roman"/>
          <w:sz w:val="26"/>
          <w:szCs w:val="26"/>
        </w:rPr>
        <w:t>:</w:t>
      </w:r>
    </w:p>
    <w:p w14:paraId="51DBBD13" w14:textId="5A34FC79" w:rsidR="007444FA" w:rsidRPr="007B6886" w:rsidRDefault="007444FA" w:rsidP="00571B89">
      <w:pPr>
        <w:pStyle w:val="ListParagraph"/>
        <w:numPr>
          <w:ilvl w:val="0"/>
          <w:numId w:val="4"/>
        </w:numPr>
        <w:shd w:val="clear" w:color="auto" w:fill="FFFFFF"/>
        <w:spacing w:before="120" w:after="120" w:line="288" w:lineRule="auto"/>
        <w:jc w:val="both"/>
        <w:rPr>
          <w:rFonts w:ascii="Times New Roman" w:eastAsia="Arial" w:hAnsi="Times New Roman" w:cs="Times New Roman"/>
          <w:sz w:val="26"/>
          <w:szCs w:val="26"/>
        </w:rPr>
      </w:pPr>
      <w:proofErr w:type="spellStart"/>
      <w:r w:rsidRPr="007B6886">
        <w:rPr>
          <w:rFonts w:ascii="Times New Roman" w:eastAsia="Arial" w:hAnsi="Times New Roman" w:cs="Times New Roman"/>
          <w:sz w:val="26"/>
          <w:szCs w:val="26"/>
        </w:rPr>
        <w:t>Nghiên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cứu</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về</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hệ</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điều</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hành</w:t>
      </w:r>
      <w:proofErr w:type="spellEnd"/>
      <w:r w:rsidRPr="007B6886">
        <w:rPr>
          <w:rFonts w:ascii="Times New Roman" w:eastAsia="Arial" w:hAnsi="Times New Roman" w:cs="Times New Roman"/>
          <w:sz w:val="26"/>
          <w:szCs w:val="26"/>
        </w:rPr>
        <w:t xml:space="preserve"> android</w:t>
      </w:r>
    </w:p>
    <w:p w14:paraId="75F158D1" w14:textId="7CE4EB99" w:rsidR="007444FA" w:rsidRPr="007B6886" w:rsidRDefault="007444FA" w:rsidP="00571B89">
      <w:pPr>
        <w:pStyle w:val="ListParagraph"/>
        <w:numPr>
          <w:ilvl w:val="0"/>
          <w:numId w:val="4"/>
        </w:numPr>
        <w:shd w:val="clear" w:color="auto" w:fill="FFFFFF"/>
        <w:spacing w:before="120" w:after="120" w:line="288" w:lineRule="auto"/>
        <w:jc w:val="both"/>
        <w:rPr>
          <w:rFonts w:ascii="Times New Roman" w:eastAsia="Arial" w:hAnsi="Times New Roman" w:cs="Times New Roman"/>
          <w:sz w:val="26"/>
          <w:szCs w:val="26"/>
        </w:rPr>
      </w:pPr>
      <w:proofErr w:type="spellStart"/>
      <w:r w:rsidRPr="007B6886">
        <w:rPr>
          <w:rFonts w:ascii="Times New Roman" w:eastAsia="Arial" w:hAnsi="Times New Roman" w:cs="Times New Roman"/>
          <w:sz w:val="26"/>
          <w:szCs w:val="26"/>
        </w:rPr>
        <w:t>Nghiên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cứu</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sử</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dụng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các</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công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cụ</w:t>
      </w:r>
      <w:proofErr w:type="spellEnd"/>
      <w:r w:rsidRPr="007B6886">
        <w:rPr>
          <w:rFonts w:ascii="Times New Roman" w:eastAsia="Arial" w:hAnsi="Times New Roman" w:cs="Times New Roman"/>
          <w:sz w:val="26"/>
          <w:szCs w:val="26"/>
        </w:rPr>
        <w:t xml:space="preserve">: Android Studio, </w:t>
      </w:r>
      <w:proofErr w:type="spellStart"/>
      <w:r w:rsidRPr="007B6886">
        <w:rPr>
          <w:rFonts w:ascii="Times New Roman" w:eastAsia="Arial" w:hAnsi="Times New Roman" w:cs="Times New Roman"/>
          <w:sz w:val="26"/>
          <w:szCs w:val="26"/>
        </w:rPr>
        <w:t>Xampp</w:t>
      </w:r>
      <w:proofErr w:type="spellEnd"/>
      <w:r w:rsidRPr="007B6886">
        <w:rPr>
          <w:rFonts w:ascii="Times New Roman" w:eastAsia="Arial" w:hAnsi="Times New Roman" w:cs="Times New Roman"/>
          <w:sz w:val="26"/>
          <w:szCs w:val="26"/>
        </w:rPr>
        <w:t>, MySQL</w:t>
      </w:r>
    </w:p>
    <w:p w14:paraId="46E93EBD" w14:textId="12A2F0EB" w:rsidR="007444FA" w:rsidRPr="007B6886" w:rsidRDefault="007444FA" w:rsidP="00571B89">
      <w:pPr>
        <w:pStyle w:val="ListParagraph"/>
        <w:numPr>
          <w:ilvl w:val="0"/>
          <w:numId w:val="4"/>
        </w:numPr>
        <w:shd w:val="clear" w:color="auto" w:fill="FFFFFF"/>
        <w:spacing w:before="120" w:after="120" w:line="288" w:lineRule="auto"/>
        <w:jc w:val="both"/>
        <w:rPr>
          <w:rFonts w:ascii="Times New Roman" w:eastAsia="Arial" w:hAnsi="Times New Roman" w:cs="Times New Roman"/>
          <w:sz w:val="26"/>
          <w:szCs w:val="26"/>
        </w:rPr>
      </w:pPr>
      <w:proofErr w:type="spellStart"/>
      <w:r w:rsidRPr="007B6886">
        <w:rPr>
          <w:rFonts w:ascii="Times New Roman" w:eastAsia="Arial" w:hAnsi="Times New Roman" w:cs="Times New Roman"/>
          <w:sz w:val="26"/>
          <w:szCs w:val="26"/>
        </w:rPr>
        <w:t>Nghiên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cứu</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sử</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dụng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ngôn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ngữ</w:t>
      </w:r>
      <w:proofErr w:type="spellEnd"/>
      <w:r w:rsidRPr="007B6886">
        <w:rPr>
          <w:rFonts w:ascii="Times New Roman" w:eastAsia="Arial" w:hAnsi="Times New Roman" w:cs="Times New Roman"/>
          <w:sz w:val="26"/>
          <w:szCs w:val="26"/>
        </w:rPr>
        <w:t xml:space="preserve"> Java, </w:t>
      </w:r>
      <w:proofErr w:type="spellStart"/>
      <w:r w:rsidRPr="007B6886">
        <w:rPr>
          <w:rFonts w:ascii="Times New Roman" w:eastAsia="Arial" w:hAnsi="Times New Roman" w:cs="Times New Roman"/>
          <w:sz w:val="26"/>
          <w:szCs w:val="26"/>
        </w:rPr>
        <w:t>php</w:t>
      </w:r>
      <w:proofErr w:type="spellEnd"/>
    </w:p>
    <w:p w14:paraId="7D18B964" w14:textId="0F593AFE" w:rsidR="007444FA" w:rsidRPr="007B6886" w:rsidRDefault="007444FA" w:rsidP="00571B89">
      <w:pPr>
        <w:pStyle w:val="ListParagraph"/>
        <w:numPr>
          <w:ilvl w:val="0"/>
          <w:numId w:val="4"/>
        </w:numPr>
        <w:shd w:val="clear" w:color="auto" w:fill="FFFFFF"/>
        <w:spacing w:before="120" w:after="120" w:line="288" w:lineRule="auto"/>
        <w:jc w:val="both"/>
        <w:rPr>
          <w:rFonts w:ascii="Times New Roman" w:eastAsia="Arial" w:hAnsi="Times New Roman" w:cs="Times New Roman"/>
          <w:sz w:val="26"/>
          <w:szCs w:val="26"/>
        </w:rPr>
      </w:pPr>
      <w:proofErr w:type="spellStart"/>
      <w:r w:rsidRPr="007B6886">
        <w:rPr>
          <w:rFonts w:ascii="Times New Roman" w:eastAsia="Arial" w:hAnsi="Times New Roman" w:cs="Times New Roman"/>
          <w:sz w:val="26"/>
          <w:szCs w:val="26"/>
        </w:rPr>
        <w:t>Phân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tích</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thiết</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kế</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hệ</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thống</w:t>
      </w:r>
      <w:proofErr w:type="spellEnd"/>
      <w:r w:rsidRPr="007B6886">
        <w:rPr>
          <w:rFonts w:ascii="Times New Roman" w:eastAsia="Arial" w:hAnsi="Times New Roman" w:cs="Times New Roman"/>
          <w:sz w:val="26"/>
          <w:szCs w:val="26"/>
        </w:rPr>
        <w:t>.</w:t>
      </w:r>
    </w:p>
    <w:p w14:paraId="388D1E46" w14:textId="77777777" w:rsidR="007444FA" w:rsidRPr="007B6886" w:rsidRDefault="007444FA" w:rsidP="007B6886">
      <w:pPr>
        <w:shd w:val="clear" w:color="auto" w:fill="FFFFFF"/>
        <w:spacing w:before="120" w:after="120" w:line="288" w:lineRule="auto"/>
        <w:contextualSpacing/>
        <w:jc w:val="both"/>
        <w:rPr>
          <w:rFonts w:ascii="Times New Roman" w:eastAsia="Arial" w:hAnsi="Times New Roman" w:cs="Times New Roman"/>
          <w:sz w:val="26"/>
          <w:szCs w:val="26"/>
        </w:rPr>
      </w:pPr>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Phương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pháp</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nghiên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cứu</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thực</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nghiệm</w:t>
      </w:r>
      <w:proofErr w:type="spellEnd"/>
      <w:r w:rsidRPr="007B6886">
        <w:rPr>
          <w:rFonts w:ascii="Times New Roman" w:eastAsia="Arial" w:hAnsi="Times New Roman" w:cs="Times New Roman"/>
          <w:sz w:val="26"/>
          <w:szCs w:val="26"/>
        </w:rPr>
        <w:t>:</w:t>
      </w:r>
    </w:p>
    <w:p w14:paraId="18CF4178" w14:textId="72B440E6" w:rsidR="007444FA" w:rsidRPr="007B6886" w:rsidRDefault="007444FA" w:rsidP="00571B89">
      <w:pPr>
        <w:pStyle w:val="ListParagraph"/>
        <w:numPr>
          <w:ilvl w:val="0"/>
          <w:numId w:val="5"/>
        </w:numPr>
        <w:shd w:val="clear" w:color="auto" w:fill="FFFFFF"/>
        <w:spacing w:before="120" w:after="120" w:line="288" w:lineRule="auto"/>
        <w:jc w:val="both"/>
        <w:rPr>
          <w:rFonts w:ascii="Times New Roman" w:eastAsia="Arial" w:hAnsi="Times New Roman" w:cs="Times New Roman"/>
          <w:sz w:val="26"/>
          <w:szCs w:val="26"/>
        </w:rPr>
      </w:pPr>
      <w:proofErr w:type="spellStart"/>
      <w:r w:rsidRPr="007B6886">
        <w:rPr>
          <w:rFonts w:ascii="Times New Roman" w:eastAsia="Arial" w:hAnsi="Times New Roman" w:cs="Times New Roman"/>
          <w:sz w:val="26"/>
          <w:szCs w:val="26"/>
        </w:rPr>
        <w:t>Xây</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dựng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ứng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dụng</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trên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nền</w:t>
      </w:r>
      <w:proofErr w:type="spellEnd"/>
      <w:r w:rsidRPr="007B6886">
        <w:rPr>
          <w:rFonts w:ascii="Times New Roman" w:eastAsia="Arial" w:hAnsi="Times New Roman" w:cs="Times New Roman"/>
          <w:sz w:val="26"/>
          <w:szCs w:val="26"/>
        </w:rPr>
        <w:t xml:space="preserve"> </w:t>
      </w:r>
      <w:proofErr w:type="spellStart"/>
      <w:r w:rsidRPr="007B6886">
        <w:rPr>
          <w:rFonts w:ascii="Times New Roman" w:eastAsia="Arial" w:hAnsi="Times New Roman" w:cs="Times New Roman"/>
          <w:sz w:val="26"/>
          <w:szCs w:val="26"/>
        </w:rPr>
        <w:t>tảng</w:t>
      </w:r>
      <w:proofErr w:type="spellEnd"/>
      <w:r w:rsidRPr="007B6886">
        <w:rPr>
          <w:rFonts w:ascii="Times New Roman" w:eastAsia="Arial" w:hAnsi="Times New Roman" w:cs="Times New Roman"/>
          <w:sz w:val="26"/>
          <w:szCs w:val="26"/>
        </w:rPr>
        <w:t xml:space="preserve"> Android</w:t>
      </w:r>
    </w:p>
    <w:p w14:paraId="03FD37C3" w14:textId="5C40F4B2" w:rsidR="007444FA" w:rsidRPr="007B6886" w:rsidRDefault="007444FA" w:rsidP="002A4C86">
      <w:pPr>
        <w:pStyle w:val="Subtitle"/>
        <w:outlineLvl w:val="1"/>
      </w:pPr>
      <w:bookmarkStart w:id="776" w:name="_Toc100281128"/>
      <w:proofErr w:type="spellStart"/>
      <w:r w:rsidRPr="007B6886">
        <w:t>Bố</w:t>
      </w:r>
      <w:proofErr w:type="spellEnd"/>
      <w:r w:rsidRPr="007B6886">
        <w:t xml:space="preserve"> </w:t>
      </w:r>
      <w:proofErr w:type="spellStart"/>
      <w:r w:rsidRPr="007B6886">
        <w:t>cục</w:t>
      </w:r>
      <w:proofErr w:type="spellEnd"/>
      <w:r w:rsidRPr="007B6886">
        <w:t xml:space="preserve"> </w:t>
      </w:r>
      <w:proofErr w:type="spellStart"/>
      <w:r w:rsidRPr="007B6886">
        <w:t>đề</w:t>
      </w:r>
      <w:proofErr w:type="spellEnd"/>
      <w:r w:rsidRPr="007B6886">
        <w:t xml:space="preserve"> </w:t>
      </w:r>
      <w:proofErr w:type="spellStart"/>
      <w:r w:rsidRPr="007B6886">
        <w:t>tài</w:t>
      </w:r>
      <w:bookmarkEnd w:id="776"/>
      <w:proofErr w:type="spellEnd"/>
    </w:p>
    <w:p w14:paraId="2450ED89" w14:textId="77777777" w:rsidR="007444FA" w:rsidRPr="007B6886" w:rsidRDefault="007444FA"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CHƯƠNG 1: CƠ SỞ LÝ THUYẾT </w:t>
      </w:r>
    </w:p>
    <w:p w14:paraId="4FB5755D" w14:textId="4EE56AD4" w:rsidR="007444FA" w:rsidRPr="007B6886" w:rsidRDefault="007444FA"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Tìm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hiểu</w:t>
      </w:r>
      <w:proofErr w:type="spellEnd"/>
      <w:r w:rsidRPr="007B6886">
        <w:rPr>
          <w:rFonts w:ascii="Times New Roman" w:hAnsi="Times New Roman" w:cs="Times New Roman"/>
          <w:sz w:val="26"/>
          <w:szCs w:val="26"/>
        </w:rPr>
        <w:t xml:space="preserve"> </w:t>
      </w:r>
      <w:r w:rsidR="00E96068" w:rsidRPr="007B6886">
        <w:rPr>
          <w:rFonts w:ascii="Times New Roman" w:eastAsia="Arial" w:hAnsi="Times New Roman" w:cs="Times New Roman"/>
          <w:sz w:val="26"/>
          <w:szCs w:val="26"/>
        </w:rPr>
        <w:t>Android Studio</w:t>
      </w: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nội</w:t>
      </w:r>
      <w:proofErr w:type="spellEnd"/>
      <w:r w:rsidRPr="007B6886">
        <w:rPr>
          <w:rFonts w:ascii="Times New Roman" w:hAnsi="Times New Roman" w:cs="Times New Roman"/>
          <w:sz w:val="26"/>
          <w:szCs w:val="26"/>
        </w:rPr>
        <w:t xml:space="preserve"> dung </w:t>
      </w:r>
      <w:proofErr w:type="spellStart"/>
      <w:r w:rsidR="00E96068" w:rsidRPr="007B6886">
        <w:rPr>
          <w:rFonts w:ascii="Times New Roman" w:hAnsi="Times New Roman" w:cs="Times New Roman"/>
          <w:sz w:val="26"/>
          <w:szCs w:val="26"/>
        </w:rPr>
        <w:t>ứng</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nội</w:t>
      </w:r>
      <w:proofErr w:type="spellEnd"/>
      <w:r w:rsidRPr="007B6886">
        <w:rPr>
          <w:rFonts w:ascii="Times New Roman" w:hAnsi="Times New Roman" w:cs="Times New Roman"/>
          <w:sz w:val="26"/>
          <w:szCs w:val="26"/>
        </w:rPr>
        <w:t xml:space="preserve"> dung </w:t>
      </w:r>
      <w:proofErr w:type="spellStart"/>
      <w:r w:rsidRPr="007B6886">
        <w:rPr>
          <w:rFonts w:ascii="Times New Roman" w:hAnsi="Times New Roman" w:cs="Times New Roman"/>
          <w:sz w:val="26"/>
          <w:szCs w:val="26"/>
        </w:rPr>
        <w:t>chủ</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đạo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trong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Nghiên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cứu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sở</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liệu</w:t>
      </w:r>
      <w:proofErr w:type="spellEnd"/>
      <w:r w:rsidRPr="007B6886">
        <w:rPr>
          <w:rFonts w:ascii="Times New Roman" w:hAnsi="Times New Roman" w:cs="Times New Roman"/>
          <w:sz w:val="26"/>
          <w:szCs w:val="26"/>
        </w:rPr>
        <w:t xml:space="preserve"> MySQL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lưu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liệu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
    <w:p w14:paraId="7F644D65" w14:textId="77777777" w:rsidR="007444FA" w:rsidRPr="007B6886" w:rsidRDefault="007444FA"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CHƯƠNG 2: PHÂN TÍCH VÀ THIẾT KẾ HỆ THỐNG </w:t>
      </w:r>
    </w:p>
    <w:p w14:paraId="45FA0903" w14:textId="77777777" w:rsidR="007444FA" w:rsidRPr="007B6886" w:rsidRDefault="007444FA"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Phân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tích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yêu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từ</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tế</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dùng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đắp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yêu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quyền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bao </w:t>
      </w:r>
      <w:proofErr w:type="spellStart"/>
      <w:r w:rsidRPr="007B6886">
        <w:rPr>
          <w:rFonts w:ascii="Times New Roman" w:hAnsi="Times New Roman" w:cs="Times New Roman"/>
          <w:sz w:val="26"/>
          <w:szCs w:val="26"/>
        </w:rPr>
        <w:t>gồm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quyền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truy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phép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quyền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nhất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mọi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hoạt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động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
    <w:p w14:paraId="24389288" w14:textId="4254A3B2" w:rsidR="007444FA" w:rsidRPr="007B6886" w:rsidRDefault="007444FA"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CHƯƠNG 3: XÂY DỰNG ỨNG DỤNG</w:t>
      </w:r>
    </w:p>
    <w:p w14:paraId="295A281A" w14:textId="0F11CBB5" w:rsidR="007444FA" w:rsidRPr="007B6886" w:rsidRDefault="007444FA"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từ</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hợp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tích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nghiên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cứu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thuyết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hoàn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ứng</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dụng</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đặt</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hàng</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thời</w:t>
      </w:r>
      <w:proofErr w:type="spellEnd"/>
      <w:r w:rsidR="00E96068" w:rsidRPr="007B6886">
        <w:rPr>
          <w:rFonts w:ascii="Times New Roman" w:hAnsi="Times New Roman" w:cs="Times New Roman"/>
          <w:sz w:val="26"/>
          <w:szCs w:val="26"/>
        </w:rPr>
        <w:t xml:space="preserve"> </w:t>
      </w:r>
      <w:proofErr w:type="spellStart"/>
      <w:r w:rsidR="00E96068" w:rsidRPr="007B6886">
        <w:rPr>
          <w:rFonts w:ascii="Times New Roman" w:hAnsi="Times New Roman" w:cs="Times New Roman"/>
          <w:sz w:val="26"/>
          <w:szCs w:val="26"/>
        </w:rPr>
        <w:t>trang</w:t>
      </w:r>
      <w:proofErr w:type="spellEnd"/>
      <w:r w:rsidRPr="007B6886">
        <w:rPr>
          <w:rFonts w:ascii="Times New Roman" w:hAnsi="Times New Roman" w:cs="Times New Roman"/>
          <w:sz w:val="26"/>
          <w:szCs w:val="26"/>
        </w:rPr>
        <w:t>.</w:t>
      </w:r>
    </w:p>
    <w:p w14:paraId="08E220C1" w14:textId="77777777" w:rsidR="007444FA" w:rsidRPr="007B6886" w:rsidDel="00E163EC" w:rsidRDefault="007444FA" w:rsidP="007B6886">
      <w:pPr>
        <w:shd w:val="clear" w:color="auto" w:fill="FFFFFF"/>
        <w:spacing w:before="120" w:after="120" w:line="288" w:lineRule="auto"/>
        <w:contextualSpacing/>
        <w:jc w:val="both"/>
        <w:rPr>
          <w:del w:id="777" w:author="Hoang" w:date="2022-04-29T10:47:00Z"/>
          <w:rFonts w:ascii="Times New Roman" w:eastAsia="Arial" w:hAnsi="Times New Roman" w:cs="Times New Roman"/>
          <w:sz w:val="26"/>
          <w:szCs w:val="26"/>
        </w:rPr>
      </w:pPr>
    </w:p>
    <w:p w14:paraId="651A69B0" w14:textId="07C91D6A" w:rsidR="005D3BE0" w:rsidRPr="001839EC" w:rsidRDefault="007B6886" w:rsidP="007B6886">
      <w:pPr>
        <w:spacing w:before="120" w:after="120" w:line="288" w:lineRule="auto"/>
        <w:jc w:val="both"/>
        <w:rPr>
          <w:rFonts w:ascii="Times New Roman" w:hAnsi="Times New Roman" w:cs="Times New Roman"/>
          <w:b/>
          <w:sz w:val="26"/>
          <w:szCs w:val="26"/>
        </w:rPr>
      </w:pPr>
      <w:del w:id="778" w:author="Hoang" w:date="2022-04-29T10:11:00Z">
        <w:r w:rsidRPr="007B6886" w:rsidDel="005D3BE0">
          <w:rPr>
            <w:rFonts w:ascii="Times New Roman" w:hAnsi="Times New Roman" w:cs="Times New Roman"/>
            <w:b/>
            <w:sz w:val="26"/>
            <w:szCs w:val="26"/>
          </w:rPr>
          <w:br w:type="page"/>
        </w:r>
      </w:del>
    </w:p>
    <w:p w14:paraId="04C8DAD9" w14:textId="2011B0E5" w:rsidR="00E96068" w:rsidRPr="007B6886" w:rsidRDefault="00E96068" w:rsidP="002A4C86">
      <w:pPr>
        <w:pStyle w:val="Muclon"/>
        <w:jc w:val="center"/>
        <w:outlineLvl w:val="0"/>
      </w:pPr>
      <w:bookmarkStart w:id="779" w:name="_Toc100281129"/>
      <w:r w:rsidRPr="007B6886">
        <w:lastRenderedPageBreak/>
        <w:t>PHẦN NỘI DUNG</w:t>
      </w:r>
      <w:bookmarkEnd w:id="779"/>
    </w:p>
    <w:p w14:paraId="71D91B53" w14:textId="73524F65" w:rsidR="00E96068" w:rsidRPr="009E3399" w:rsidRDefault="002A4C86" w:rsidP="002A4C86">
      <w:pPr>
        <w:pStyle w:val="NoSpacing"/>
        <w:numPr>
          <w:ilvl w:val="0"/>
          <w:numId w:val="0"/>
        </w:numPr>
        <w:outlineLvl w:val="0"/>
        <w:rPr>
          <w:b/>
          <w:i w:val="0"/>
          <w:sz w:val="26"/>
          <w:szCs w:val="26"/>
        </w:rPr>
      </w:pPr>
      <w:bookmarkStart w:id="780" w:name="_Toc100281130"/>
      <w:r w:rsidRPr="009E3399">
        <w:rPr>
          <w:b/>
          <w:i w:val="0"/>
          <w:sz w:val="26"/>
          <w:szCs w:val="26"/>
        </w:rPr>
        <w:t xml:space="preserve">CHƯƠNG 1 </w:t>
      </w:r>
      <w:r w:rsidR="00E96068" w:rsidRPr="009E3399">
        <w:rPr>
          <w:b/>
          <w:i w:val="0"/>
          <w:sz w:val="26"/>
          <w:szCs w:val="26"/>
        </w:rPr>
        <w:t>CƠ SỞ LÝ THUYẾT</w:t>
      </w:r>
      <w:bookmarkEnd w:id="780"/>
    </w:p>
    <w:p w14:paraId="65182026" w14:textId="7118DE4E" w:rsidR="002A4C86" w:rsidRDefault="002A4C86" w:rsidP="002A4C86">
      <w:pPr>
        <w:pStyle w:val="Muclon"/>
        <w:outlineLvl w:val="0"/>
      </w:pPr>
      <w:bookmarkStart w:id="781" w:name="_Toc100281131"/>
      <w:r>
        <w:rPr>
          <w:lang w:val="en-US"/>
        </w:rPr>
        <w:t xml:space="preserve">1.1 </w:t>
      </w:r>
      <w:r w:rsidR="00E96068" w:rsidRPr="007B6886">
        <w:t>Tìm hiểu tổng quan về hệ điều hành di động Android</w:t>
      </w:r>
      <w:bookmarkEnd w:id="781"/>
    </w:p>
    <w:p w14:paraId="09830D39" w14:textId="15BC920C" w:rsidR="00E96068" w:rsidRPr="00B97896" w:rsidRDefault="002A4C86" w:rsidP="002A4C86">
      <w:pPr>
        <w:pStyle w:val="Muclon"/>
        <w:outlineLvl w:val="1"/>
      </w:pPr>
      <w:bookmarkStart w:id="782" w:name="_Toc100281132"/>
      <w:r>
        <w:rPr>
          <w:lang w:val="en-US"/>
        </w:rPr>
        <w:t xml:space="preserve">1.1.1 </w:t>
      </w:r>
      <w:r w:rsidR="00E96068" w:rsidRPr="00B97896">
        <w:t>Hệ điều hành Android</w:t>
      </w:r>
      <w:bookmarkEnd w:id="782"/>
    </w:p>
    <w:p w14:paraId="039EFA1C" w14:textId="3071D691"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Android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nguồn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nền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tảng</w:t>
      </w:r>
      <w:proofErr w:type="spellEnd"/>
      <w:r w:rsidRPr="007B6886">
        <w:rPr>
          <w:rFonts w:ascii="Times New Roman" w:hAnsi="Times New Roman" w:cs="Times New Roman"/>
          <w:iCs/>
          <w:sz w:val="26"/>
          <w:szCs w:val="26"/>
        </w:rPr>
        <w:t xml:space="preserve"> Linux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riêng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bị</w:t>
      </w:r>
      <w:proofErr w:type="spellEnd"/>
      <w:r w:rsidRPr="007B6886">
        <w:rPr>
          <w:rFonts w:ascii="Times New Roman" w:hAnsi="Times New Roman" w:cs="Times New Roman"/>
          <w:iCs/>
          <w:sz w:val="26"/>
          <w:szCs w:val="26"/>
        </w:rPr>
        <w:t xml:space="preserve"> di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Trước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ty Android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Google. Cho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2005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Google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mua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mắt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người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2007.</w:t>
      </w:r>
    </w:p>
    <w:p w14:paraId="7270D475" w14:textId="169C4F84"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Android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del w:id="783" w:author="Hoang" w:date="2022-04-29T10:02:00Z">
        <w:r w:rsidRPr="007B6886" w:rsidDel="00CE663E">
          <w:rPr>
            <w:rFonts w:ascii="Times New Roman" w:hAnsi="Times New Roman" w:cs="Times New Roman"/>
            <w:iCs/>
            <w:sz w:val="26"/>
            <w:szCs w:val="26"/>
          </w:rPr>
          <w:delText xml:space="preserve"> </w:delText>
        </w:r>
      </w:del>
      <w:proofErr w:type="spellStart"/>
      <w:r w:rsidRPr="007B6886">
        <w:rPr>
          <w:rFonts w:ascii="Times New Roman" w:hAnsi="Times New Roman" w:cs="Times New Roman"/>
          <w:iCs/>
          <w:sz w:val="26"/>
          <w:szCs w:val="26"/>
        </w:rPr>
        <w:t>sở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hữu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nguồn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dễ</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dàng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tự</w:t>
      </w:r>
      <w:proofErr w:type="spellEnd"/>
      <w:r w:rsidRPr="007B6886">
        <w:rPr>
          <w:rFonts w:ascii="Times New Roman" w:hAnsi="Times New Roman" w:cs="Times New Roman"/>
          <w:iCs/>
          <w:sz w:val="26"/>
          <w:szCs w:val="26"/>
        </w:rPr>
        <w:t xml:space="preserve"> do.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yếu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giúp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trởthành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nền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thoại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minh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giới</w:t>
      </w:r>
      <w:proofErr w:type="spellEnd"/>
      <w:r w:rsidRPr="007B6886">
        <w:rPr>
          <w:rFonts w:ascii="Times New Roman" w:hAnsi="Times New Roman" w:cs="Times New Roman"/>
          <w:iCs/>
          <w:sz w:val="26"/>
          <w:szCs w:val="26"/>
        </w:rPr>
        <w:t>.</w:t>
      </w:r>
    </w:p>
    <w:p w14:paraId="6D9380DD" w14:textId="531389E1" w:rsidR="00E96068" w:rsidRPr="007B6886" w:rsidRDefault="00E96068" w:rsidP="00755856">
      <w:pPr>
        <w:pStyle w:val="ListParagraph"/>
        <w:spacing w:before="120" w:after="120" w:line="288" w:lineRule="auto"/>
        <w:ind w:left="390"/>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411576AA" wp14:editId="15D2CD1D">
            <wp:extent cx="3967480" cy="24872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7480" cy="2487295"/>
                    </a:xfrm>
                    <a:prstGeom prst="rect">
                      <a:avLst/>
                    </a:prstGeom>
                    <a:noFill/>
                    <a:ln>
                      <a:noFill/>
                    </a:ln>
                  </pic:spPr>
                </pic:pic>
              </a:graphicData>
            </a:graphic>
          </wp:inline>
        </w:drawing>
      </w:r>
    </w:p>
    <w:p w14:paraId="4EC3A1EF" w14:textId="62F10B10" w:rsidR="00E96068" w:rsidRPr="00B97896" w:rsidRDefault="002A4C86" w:rsidP="002A4C86">
      <w:pPr>
        <w:pStyle w:val="Muclon"/>
      </w:pPr>
      <w:bookmarkStart w:id="784" w:name="_Toc100281133"/>
      <w:r>
        <w:rPr>
          <w:lang w:val="en-US"/>
        </w:rPr>
        <w:t xml:space="preserve">1.1.1.1 </w:t>
      </w:r>
      <w:r w:rsidR="00E96068" w:rsidRPr="00B97896">
        <w:t>Tìm hiểu về kiến trúc của Android</w:t>
      </w:r>
      <w:bookmarkEnd w:id="784"/>
    </w:p>
    <w:p w14:paraId="42282D35"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Linux Kernel: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loại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cung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cấp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trừu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proofErr w:type="gram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proofErr w:type="gram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
    <w:p w14:paraId="1A5B2CDD"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nguồn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viện</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Hầu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nằm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lớp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nhân</w:t>
      </w:r>
      <w:proofErr w:type="spellEnd"/>
      <w:r w:rsidRPr="007B6886">
        <w:rPr>
          <w:rFonts w:ascii="Times New Roman" w:hAnsi="Times New Roman" w:cs="Times New Roman"/>
          <w:iCs/>
          <w:sz w:val="26"/>
          <w:szCs w:val="26"/>
        </w:rPr>
        <w:t xml:space="preserve"> Linux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phục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Android.</w:t>
      </w:r>
    </w:p>
    <w:p w14:paraId="36D4CF43" w14:textId="6E0AEE5D" w:rsidR="00E96068" w:rsidRPr="00B97896" w:rsidRDefault="002A4C86" w:rsidP="002A4C86">
      <w:pPr>
        <w:pStyle w:val="Muclon"/>
      </w:pPr>
      <w:bookmarkStart w:id="785" w:name="_Toc100281134"/>
      <w:r>
        <w:rPr>
          <w:lang w:val="en-US"/>
        </w:rPr>
        <w:t xml:space="preserve">1.1.1.2 </w:t>
      </w:r>
      <w:r w:rsidR="00E96068" w:rsidRPr="00B97896">
        <w:t xml:space="preserve">Các </w:t>
      </w:r>
      <w:proofErr w:type="gramStart"/>
      <w:r w:rsidR="00E96068" w:rsidRPr="00B97896">
        <w:t>phiên  bản</w:t>
      </w:r>
      <w:proofErr w:type="gramEnd"/>
      <w:r w:rsidR="00E96068" w:rsidRPr="00B97896">
        <w:t xml:space="preserve"> của hệ điều hành Android là gì ?</w:t>
      </w:r>
      <w:bookmarkEnd w:id="785"/>
    </w:p>
    <w:p w14:paraId="1D2000ED"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Trải</w:t>
      </w:r>
      <w:proofErr w:type="spellEnd"/>
      <w:r w:rsidRPr="007B6886">
        <w:rPr>
          <w:rFonts w:ascii="Times New Roman" w:hAnsi="Times New Roman" w:cs="Times New Roman"/>
          <w:iCs/>
          <w:sz w:val="26"/>
          <w:szCs w:val="26"/>
        </w:rPr>
        <w:t xml:space="preserve"> qua </w:t>
      </w:r>
      <w:proofErr w:type="spellStart"/>
      <w:r w:rsidRPr="007B6886">
        <w:rPr>
          <w:rFonts w:ascii="Times New Roman" w:hAnsi="Times New Roman" w:cs="Times New Roman"/>
          <w:iCs/>
          <w:sz w:val="26"/>
          <w:szCs w:val="26"/>
        </w:rPr>
        <w:t>khoảng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trải</w:t>
      </w:r>
      <w:proofErr w:type="spellEnd"/>
      <w:r w:rsidRPr="007B6886">
        <w:rPr>
          <w:rFonts w:ascii="Times New Roman" w:hAnsi="Times New Roman" w:cs="Times New Roman"/>
          <w:iCs/>
          <w:sz w:val="26"/>
          <w:szCs w:val="26"/>
        </w:rPr>
        <w:t xml:space="preserve"> qua </w:t>
      </w:r>
      <w:proofErr w:type="spellStart"/>
      <w:r w:rsidRPr="007B6886">
        <w:rPr>
          <w:rFonts w:ascii="Times New Roman" w:hAnsi="Times New Roman" w:cs="Times New Roman"/>
          <w:iCs/>
          <w:sz w:val="26"/>
          <w:szCs w:val="26"/>
        </w:rPr>
        <w:t>rất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nhau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w:t>
      </w:r>
      <w:proofErr w:type="spellEnd"/>
      <w:r w:rsidRPr="007B6886">
        <w:rPr>
          <w:rFonts w:ascii="Times New Roman" w:hAnsi="Times New Roman" w:cs="Times New Roman"/>
          <w:iCs/>
          <w:sz w:val="26"/>
          <w:szCs w:val="26"/>
        </w:rPr>
        <w:t xml:space="preserve"> version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thức</w:t>
      </w:r>
      <w:proofErr w:type="spellEnd"/>
      <w:r w:rsidRPr="007B6886">
        <w:rPr>
          <w:rFonts w:ascii="Times New Roman" w:hAnsi="Times New Roman" w:cs="Times New Roman"/>
          <w:iCs/>
          <w:sz w:val="26"/>
          <w:szCs w:val="26"/>
        </w:rPr>
        <w:t xml:space="preserve"> 1.5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gọi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“Cupcake”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2009. </w:t>
      </w:r>
      <w:proofErr w:type="spellStart"/>
      <w:r w:rsidRPr="007B6886">
        <w:rPr>
          <w:rFonts w:ascii="Times New Roman" w:hAnsi="Times New Roman" w:cs="Times New Roman"/>
          <w:iCs/>
          <w:sz w:val="26"/>
          <w:szCs w:val="26"/>
        </w:rPr>
        <w:t>Tiếp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xuyên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version 10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2019.</w:t>
      </w:r>
    </w:p>
    <w:p w14:paraId="6FD057CA" w14:textId="3ED38C8F" w:rsidR="00E96068" w:rsidRPr="007B6886" w:rsidRDefault="00E96068" w:rsidP="00755856">
      <w:pPr>
        <w:pStyle w:val="ListParagraph"/>
        <w:spacing w:before="120" w:after="120" w:line="288" w:lineRule="auto"/>
        <w:ind w:left="390"/>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6F76368A" wp14:editId="29EE8791">
            <wp:extent cx="3649980" cy="2626995"/>
            <wp:effectExtent l="0" t="0" r="762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9980" cy="2626995"/>
                    </a:xfrm>
                    <a:prstGeom prst="rect">
                      <a:avLst/>
                    </a:prstGeom>
                    <a:noFill/>
                    <a:ln>
                      <a:noFill/>
                    </a:ln>
                  </pic:spPr>
                </pic:pic>
              </a:graphicData>
            </a:graphic>
          </wp:inline>
        </w:drawing>
      </w:r>
    </w:p>
    <w:p w14:paraId="26C4DC77" w14:textId="77777777" w:rsidR="00E96068" w:rsidRPr="007B6886" w:rsidRDefault="00E96068" w:rsidP="00571B89">
      <w:pPr>
        <w:pStyle w:val="ListParagraph"/>
        <w:numPr>
          <w:ilvl w:val="0"/>
          <w:numId w:val="12"/>
        </w:numPr>
        <w:shd w:val="clear" w:color="auto" w:fill="FFFFFF"/>
        <w:spacing w:before="120" w:after="120" w:line="288" w:lineRule="auto"/>
        <w:jc w:val="both"/>
        <w:rPr>
          <w:rFonts w:ascii="Times New Roman" w:eastAsia="Times New Roman" w:hAnsi="Times New Roman" w:cs="Times New Roman"/>
          <w:sz w:val="26"/>
          <w:szCs w:val="26"/>
        </w:rPr>
      </w:pPr>
      <w:r w:rsidRPr="007B6886">
        <w:rPr>
          <w:rFonts w:ascii="Times New Roman" w:eastAsia="Times New Roman" w:hAnsi="Times New Roman" w:cs="Times New Roman"/>
          <w:sz w:val="26"/>
          <w:szCs w:val="26"/>
        </w:rPr>
        <w:t xml:space="preserve">Android Runtime: </w:t>
      </w:r>
      <w:proofErr w:type="spellStart"/>
      <w:r w:rsidRPr="007B6886">
        <w:rPr>
          <w:rFonts w:ascii="Times New Roman" w:eastAsia="Times New Roman" w:hAnsi="Times New Roman" w:cs="Times New Roman"/>
          <w:sz w:val="26"/>
          <w:szCs w:val="26"/>
        </w:rPr>
        <w:t>Có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khả</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năng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cung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cấp</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cho</w:t>
      </w:r>
      <w:proofErr w:type="spellEnd"/>
      <w:r w:rsidRPr="007B6886">
        <w:rPr>
          <w:rFonts w:ascii="Times New Roman" w:eastAsia="Times New Roman" w:hAnsi="Times New Roman" w:cs="Times New Roman"/>
          <w:sz w:val="26"/>
          <w:szCs w:val="26"/>
        </w:rPr>
        <w:t xml:space="preserve"> 1 </w:t>
      </w:r>
      <w:proofErr w:type="spellStart"/>
      <w:r w:rsidRPr="007B6886">
        <w:rPr>
          <w:rFonts w:ascii="Times New Roman" w:eastAsia="Times New Roman" w:hAnsi="Times New Roman" w:cs="Times New Roman"/>
          <w:sz w:val="26"/>
          <w:szCs w:val="26"/>
        </w:rPr>
        <w:t>bộ</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phận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quan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trọng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nhất</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là</w:t>
      </w:r>
      <w:proofErr w:type="spellEnd"/>
      <w:r w:rsidRPr="007B6886">
        <w:rPr>
          <w:rFonts w:ascii="Times New Roman" w:eastAsia="Times New Roman" w:hAnsi="Times New Roman" w:cs="Times New Roman"/>
          <w:sz w:val="26"/>
          <w:szCs w:val="26"/>
        </w:rPr>
        <w:t xml:space="preserve"> Dalvik Virtual Machine (</w:t>
      </w:r>
      <w:proofErr w:type="spellStart"/>
      <w:r w:rsidRPr="007B6886">
        <w:rPr>
          <w:rFonts w:ascii="Times New Roman" w:eastAsia="Times New Roman" w:hAnsi="Times New Roman" w:cs="Times New Roman"/>
          <w:sz w:val="26"/>
          <w:szCs w:val="26"/>
        </w:rPr>
        <w:t>nó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là</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một</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loại</w:t>
      </w:r>
      <w:proofErr w:type="spellEnd"/>
      <w:r w:rsidRPr="007B6886">
        <w:rPr>
          <w:rFonts w:ascii="Times New Roman" w:eastAsia="Times New Roman" w:hAnsi="Times New Roman" w:cs="Times New Roman"/>
          <w:sz w:val="26"/>
          <w:szCs w:val="26"/>
        </w:rPr>
        <w:t xml:space="preserve"> Java Virtual Machine) </w:t>
      </w:r>
      <w:proofErr w:type="spellStart"/>
      <w:r w:rsidRPr="007B6886">
        <w:rPr>
          <w:rFonts w:ascii="Times New Roman" w:eastAsia="Times New Roman" w:hAnsi="Times New Roman" w:cs="Times New Roman"/>
          <w:sz w:val="26"/>
          <w:szCs w:val="26"/>
        </w:rPr>
        <w:t>được</w:t>
      </w:r>
      <w:proofErr w:type="spellEnd"/>
      <w:r w:rsidRPr="007B6886">
        <w:rPr>
          <w:rFonts w:ascii="Times New Roman" w:eastAsia="Times New Roman" w:hAnsi="Times New Roman" w:cs="Times New Roman"/>
          <w:sz w:val="26"/>
          <w:szCs w:val="26"/>
        </w:rPr>
        <w:t xml:space="preserve"> </w:t>
      </w:r>
      <w:proofErr w:type="spellStart"/>
      <w:proofErr w:type="gramStart"/>
      <w:r w:rsidRPr="007B6886">
        <w:rPr>
          <w:rFonts w:ascii="Times New Roman" w:eastAsia="Times New Roman" w:hAnsi="Times New Roman" w:cs="Times New Roman"/>
          <w:sz w:val="26"/>
          <w:szCs w:val="26"/>
        </w:rPr>
        <w:t>các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chuyên</w:t>
      </w:r>
      <w:proofErr w:type="spellEnd"/>
      <w:proofErr w:type="gram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gia</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thiết</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kế</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đặc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biệt</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với</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mục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đích</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tối</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ưu</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cho</w:t>
      </w:r>
      <w:proofErr w:type="spellEnd"/>
      <w:r w:rsidRPr="007B6886">
        <w:rPr>
          <w:rFonts w:ascii="Times New Roman" w:eastAsia="Times New Roman" w:hAnsi="Times New Roman" w:cs="Times New Roman"/>
          <w:sz w:val="26"/>
          <w:szCs w:val="26"/>
        </w:rPr>
        <w:t xml:space="preserve"> Android. </w:t>
      </w:r>
    </w:p>
    <w:p w14:paraId="694A9346" w14:textId="77777777" w:rsidR="00E96068" w:rsidRPr="007B6886" w:rsidRDefault="00E96068" w:rsidP="00571B89">
      <w:pPr>
        <w:pStyle w:val="ListParagraph"/>
        <w:numPr>
          <w:ilvl w:val="0"/>
          <w:numId w:val="12"/>
        </w:numPr>
        <w:shd w:val="clear" w:color="auto" w:fill="FFFFFF"/>
        <w:spacing w:before="120" w:after="120" w:line="288" w:lineRule="auto"/>
        <w:jc w:val="both"/>
        <w:rPr>
          <w:rFonts w:ascii="Times New Roman" w:eastAsia="Times New Roman" w:hAnsi="Times New Roman" w:cs="Times New Roman"/>
          <w:sz w:val="26"/>
          <w:szCs w:val="26"/>
        </w:rPr>
      </w:pPr>
      <w:r w:rsidRPr="007B6886">
        <w:rPr>
          <w:rFonts w:ascii="Times New Roman" w:eastAsia="Times New Roman" w:hAnsi="Times New Roman" w:cs="Times New Roman"/>
          <w:sz w:val="26"/>
          <w:szCs w:val="26"/>
        </w:rPr>
        <w:t xml:space="preserve">Application Framework: </w:t>
      </w:r>
      <w:proofErr w:type="spellStart"/>
      <w:r w:rsidRPr="007B6886">
        <w:rPr>
          <w:rFonts w:ascii="Times New Roman" w:eastAsia="Times New Roman" w:hAnsi="Times New Roman" w:cs="Times New Roman"/>
          <w:sz w:val="26"/>
          <w:szCs w:val="26"/>
        </w:rPr>
        <w:t>Nó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cung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cấp</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các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dịch</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vụ</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cao</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hơn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cho</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những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ứng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dụng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dưới</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dạng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lớp</w:t>
      </w:r>
      <w:proofErr w:type="spellEnd"/>
      <w:r w:rsidRPr="007B6886">
        <w:rPr>
          <w:rFonts w:ascii="Times New Roman" w:eastAsia="Times New Roman" w:hAnsi="Times New Roman" w:cs="Times New Roman"/>
          <w:sz w:val="26"/>
          <w:szCs w:val="26"/>
        </w:rPr>
        <w:t xml:space="preserve"> Java. </w:t>
      </w:r>
      <w:proofErr w:type="spellStart"/>
      <w:r w:rsidRPr="007B6886">
        <w:rPr>
          <w:rFonts w:ascii="Times New Roman" w:eastAsia="Times New Roman" w:hAnsi="Times New Roman" w:cs="Times New Roman"/>
          <w:sz w:val="26"/>
          <w:szCs w:val="26"/>
        </w:rPr>
        <w:t>Từ</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đó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các</w:t>
      </w:r>
      <w:proofErr w:type="spellEnd"/>
      <w:r w:rsidRPr="007B6886">
        <w:rPr>
          <w:rFonts w:ascii="Times New Roman" w:eastAsia="Times New Roman" w:hAnsi="Times New Roman" w:cs="Times New Roman"/>
          <w:sz w:val="26"/>
          <w:szCs w:val="26"/>
        </w:rPr>
        <w:t xml:space="preserve"> Developer </w:t>
      </w:r>
      <w:proofErr w:type="spellStart"/>
      <w:r w:rsidRPr="007B6886">
        <w:rPr>
          <w:rFonts w:ascii="Times New Roman" w:eastAsia="Times New Roman" w:hAnsi="Times New Roman" w:cs="Times New Roman"/>
          <w:sz w:val="26"/>
          <w:szCs w:val="26"/>
        </w:rPr>
        <w:t>sẽ</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quyền</w:t>
      </w:r>
      <w:proofErr w:type="spellEnd"/>
      <w:r w:rsidRPr="007B6886">
        <w:rPr>
          <w:rFonts w:ascii="Times New Roman" w:eastAsia="Times New Roman" w:hAnsi="Times New Roman" w:cs="Times New Roman"/>
          <w:sz w:val="26"/>
          <w:szCs w:val="26"/>
        </w:rPr>
        <w:t xml:space="preserve"> can </w:t>
      </w:r>
      <w:proofErr w:type="spellStart"/>
      <w:r w:rsidRPr="007B6886">
        <w:rPr>
          <w:rFonts w:ascii="Times New Roman" w:eastAsia="Times New Roman" w:hAnsi="Times New Roman" w:cs="Times New Roman"/>
          <w:sz w:val="26"/>
          <w:szCs w:val="26"/>
        </w:rPr>
        <w:t>thiệp</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vào</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từ</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lớp</w:t>
      </w:r>
      <w:proofErr w:type="spellEnd"/>
      <w:r w:rsidRPr="007B6886">
        <w:rPr>
          <w:rFonts w:ascii="Times New Roman" w:eastAsia="Times New Roman" w:hAnsi="Times New Roman" w:cs="Times New Roman"/>
          <w:sz w:val="26"/>
          <w:szCs w:val="26"/>
        </w:rPr>
        <w:t xml:space="preserve"> Android Framework </w:t>
      </w:r>
      <w:proofErr w:type="spellStart"/>
      <w:r w:rsidRPr="007B6886">
        <w:rPr>
          <w:rFonts w:ascii="Times New Roman" w:eastAsia="Times New Roman" w:hAnsi="Times New Roman" w:cs="Times New Roman"/>
          <w:sz w:val="26"/>
          <w:szCs w:val="26"/>
        </w:rPr>
        <w:t>này</w:t>
      </w:r>
      <w:proofErr w:type="spellEnd"/>
      <w:r w:rsidRPr="007B6886">
        <w:rPr>
          <w:rFonts w:ascii="Times New Roman" w:eastAsia="Times New Roman" w:hAnsi="Times New Roman" w:cs="Times New Roman"/>
          <w:sz w:val="26"/>
          <w:szCs w:val="26"/>
        </w:rPr>
        <w:t>. </w:t>
      </w:r>
    </w:p>
    <w:p w14:paraId="6D00E0A9" w14:textId="77777777" w:rsidR="00E96068" w:rsidRPr="007B6886" w:rsidRDefault="00E96068" w:rsidP="00571B89">
      <w:pPr>
        <w:pStyle w:val="ListParagraph"/>
        <w:numPr>
          <w:ilvl w:val="0"/>
          <w:numId w:val="12"/>
        </w:numPr>
        <w:shd w:val="clear" w:color="auto" w:fill="FFFFFF"/>
        <w:spacing w:before="120" w:after="120" w:line="288" w:lineRule="auto"/>
        <w:jc w:val="both"/>
        <w:rPr>
          <w:rFonts w:ascii="Times New Roman" w:eastAsia="Times New Roman" w:hAnsi="Times New Roman" w:cs="Times New Roman"/>
          <w:sz w:val="26"/>
          <w:szCs w:val="26"/>
        </w:rPr>
      </w:pPr>
      <w:r w:rsidRPr="007B6886">
        <w:rPr>
          <w:rFonts w:ascii="Times New Roman" w:eastAsia="Times New Roman" w:hAnsi="Times New Roman" w:cs="Times New Roman"/>
          <w:sz w:val="26"/>
          <w:szCs w:val="26"/>
        </w:rPr>
        <w:t xml:space="preserve">Application: </w:t>
      </w:r>
      <w:proofErr w:type="spellStart"/>
      <w:proofErr w:type="gramStart"/>
      <w:r w:rsidRPr="007B6886">
        <w:rPr>
          <w:rFonts w:ascii="Times New Roman" w:eastAsia="Times New Roman" w:hAnsi="Times New Roman" w:cs="Times New Roman"/>
          <w:sz w:val="26"/>
          <w:szCs w:val="26"/>
        </w:rPr>
        <w:t>Đây</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là</w:t>
      </w:r>
      <w:proofErr w:type="spellEnd"/>
      <w:proofErr w:type="gram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nơi</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các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lập</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trình</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viên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thường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xuyên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làm</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việc</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cùng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để</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có</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thể</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triển</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khai</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cho</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ứng</w:t>
      </w:r>
      <w:proofErr w:type="spellEnd"/>
      <w:r w:rsidRPr="007B6886">
        <w:rPr>
          <w:rFonts w:ascii="Times New Roman" w:eastAsia="Times New Roman" w:hAnsi="Times New Roman" w:cs="Times New Roman"/>
          <w:sz w:val="26"/>
          <w:szCs w:val="26"/>
        </w:rPr>
        <w:t xml:space="preserve"> </w:t>
      </w:r>
      <w:proofErr w:type="spellStart"/>
      <w:r w:rsidRPr="007B6886">
        <w:rPr>
          <w:rFonts w:ascii="Times New Roman" w:eastAsia="Times New Roman" w:hAnsi="Times New Roman" w:cs="Times New Roman"/>
          <w:sz w:val="26"/>
          <w:szCs w:val="26"/>
        </w:rPr>
        <w:t>dụng</w:t>
      </w:r>
      <w:proofErr w:type="spellEnd"/>
      <w:r w:rsidRPr="007B6886">
        <w:rPr>
          <w:rFonts w:ascii="Times New Roman" w:eastAsia="Times New Roman" w:hAnsi="Times New Roman" w:cs="Times New Roman"/>
          <w:sz w:val="26"/>
          <w:szCs w:val="26"/>
        </w:rPr>
        <w:t>. </w:t>
      </w:r>
    </w:p>
    <w:p w14:paraId="55B79360" w14:textId="76D9550D" w:rsidR="00E96068" w:rsidRPr="00B97896" w:rsidRDefault="002A4C86" w:rsidP="002A4C86">
      <w:pPr>
        <w:pStyle w:val="Muclon"/>
        <w:outlineLvl w:val="1"/>
      </w:pPr>
      <w:bookmarkStart w:id="786" w:name="_Toc100281135"/>
      <w:r>
        <w:rPr>
          <w:lang w:val="en-US"/>
        </w:rPr>
        <w:t xml:space="preserve">1.1.2 </w:t>
      </w:r>
      <w:r w:rsidR="00E96068" w:rsidRPr="00B97896">
        <w:t>Ngôn ngữ dùng để lập trình Android</w:t>
      </w:r>
      <w:bookmarkEnd w:id="786"/>
    </w:p>
    <w:p w14:paraId="7E9DBDEF" w14:textId="68875E9D" w:rsidR="00E96068" w:rsidRPr="00B97896" w:rsidRDefault="002A4C86" w:rsidP="002A4C86">
      <w:pPr>
        <w:pStyle w:val="Muclon"/>
      </w:pPr>
      <w:bookmarkStart w:id="787" w:name="_Toc100281136"/>
      <w:r>
        <w:rPr>
          <w:lang w:val="en-US"/>
        </w:rPr>
        <w:t xml:space="preserve">1.1.2.1 </w:t>
      </w:r>
      <w:r w:rsidR="00E96068" w:rsidRPr="00B97896">
        <w:t>Một số ngôn ngữ được sử dụng để lập trình Android</w:t>
      </w:r>
      <w:bookmarkEnd w:id="787"/>
    </w:p>
    <w:p w14:paraId="048C87E4"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Hiện</w:t>
      </w:r>
      <w:proofErr w:type="spellEnd"/>
      <w:r w:rsidRPr="007B6886">
        <w:rPr>
          <w:rFonts w:ascii="Times New Roman" w:hAnsi="Times New Roman" w:cs="Times New Roman"/>
          <w:iCs/>
          <w:sz w:val="26"/>
          <w:szCs w:val="26"/>
        </w:rPr>
        <w:t xml:space="preserve"> nay,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loại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nhau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Java, C, C++, CSS, Python, Lua, </w:t>
      </w:r>
      <w:proofErr w:type="gramStart"/>
      <w:r w:rsidRPr="007B6886">
        <w:rPr>
          <w:rFonts w:ascii="Times New Roman" w:hAnsi="Times New Roman" w:cs="Times New Roman"/>
          <w:iCs/>
          <w:sz w:val="26"/>
          <w:szCs w:val="26"/>
        </w:rPr>
        <w:t>XML,...</w:t>
      </w:r>
      <w:proofErr w:type="gram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giúp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dễ</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Đặc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biệt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fresher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tiếp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dễ</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dàng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Android.</w:t>
      </w:r>
    </w:p>
    <w:p w14:paraId="1E45F84B" w14:textId="58FAAFB5" w:rsidR="00E96068" w:rsidRPr="007B6886" w:rsidRDefault="00E96068" w:rsidP="00B97896">
      <w:pPr>
        <w:pStyle w:val="ListParagraph"/>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251743B8" wp14:editId="45475EE8">
            <wp:extent cx="3185160" cy="23522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059" cy="2363242"/>
                    </a:xfrm>
                    <a:prstGeom prst="rect">
                      <a:avLst/>
                    </a:prstGeom>
                    <a:noFill/>
                    <a:ln>
                      <a:noFill/>
                    </a:ln>
                  </pic:spPr>
                </pic:pic>
              </a:graphicData>
            </a:graphic>
          </wp:inline>
        </w:drawing>
      </w:r>
    </w:p>
    <w:p w14:paraId="7D530D24"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lastRenderedPageBreak/>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coi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tiếp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xúc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xuyên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w:t>
      </w:r>
    </w:p>
    <w:p w14:paraId="762C0B3F" w14:textId="6920B94F" w:rsidR="00E96068" w:rsidRPr="00B97896" w:rsidRDefault="002A4C86" w:rsidP="002A4C86">
      <w:pPr>
        <w:pStyle w:val="Muclon"/>
      </w:pPr>
      <w:bookmarkStart w:id="788" w:name="_Toc100281137"/>
      <w:r>
        <w:rPr>
          <w:lang w:val="en-US"/>
        </w:rPr>
        <w:t xml:space="preserve">1.1.2.2 </w:t>
      </w:r>
      <w:r w:rsidR="00E96068" w:rsidRPr="00B97896">
        <w:t>Ngôn ngữ Java trong hệ điều hành Android</w:t>
      </w:r>
      <w:bookmarkEnd w:id="788"/>
    </w:p>
    <w:p w14:paraId="12B862C1"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Java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chủ</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yếu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Android. Java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nhằm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proofErr w:type="gramStart"/>
      <w:r w:rsidRPr="007B6886">
        <w:rPr>
          <w:rFonts w:ascii="Times New Roman" w:hAnsi="Times New Roman" w:cs="Times New Roman"/>
          <w:iCs/>
          <w:sz w:val="26"/>
          <w:szCs w:val="26"/>
        </w:rPr>
        <w:t>thức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proofErr w:type="gram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so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C/C++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suất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phóng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nhớ</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t>
      </w:r>
    </w:p>
    <w:p w14:paraId="46B14B1F"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Hiện</w:t>
      </w:r>
      <w:proofErr w:type="spellEnd"/>
      <w:r w:rsidRPr="007B6886">
        <w:rPr>
          <w:rFonts w:ascii="Times New Roman" w:hAnsi="Times New Roman" w:cs="Times New Roman"/>
          <w:iCs/>
          <w:sz w:val="26"/>
          <w:szCs w:val="26"/>
        </w:rPr>
        <w:t xml:space="preserve"> nay, Java </w:t>
      </w:r>
      <w:proofErr w:type="spellStart"/>
      <w:r w:rsidRPr="007B6886">
        <w:rPr>
          <w:rFonts w:ascii="Times New Roman" w:hAnsi="Times New Roman" w:cs="Times New Roman"/>
          <w:iCs/>
          <w:sz w:val="26"/>
          <w:szCs w:val="26"/>
        </w:rPr>
        <w:t>còn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nâng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thực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lúc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nhờ</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luồng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Ngoài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còn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hỗ</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nhờ</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thuật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hóa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public key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one way hashing…</w:t>
      </w:r>
    </w:p>
    <w:p w14:paraId="1A9BC945" w14:textId="63E06ACD" w:rsidR="00E96068" w:rsidRPr="00B97896" w:rsidRDefault="002A4C86" w:rsidP="002A4C86">
      <w:pPr>
        <w:pStyle w:val="Muclon"/>
        <w:outlineLvl w:val="0"/>
      </w:pPr>
      <w:bookmarkStart w:id="789" w:name="_Toc100281138"/>
      <w:r>
        <w:rPr>
          <w:lang w:val="en-US"/>
        </w:rPr>
        <w:t xml:space="preserve">1.2 </w:t>
      </w:r>
      <w:r w:rsidR="00E96068" w:rsidRPr="00B97896">
        <w:t>Giới thiệu về Android Studio và Android SDK</w:t>
      </w:r>
      <w:bookmarkEnd w:id="789"/>
    </w:p>
    <w:p w14:paraId="3BD7A2FF" w14:textId="47EF6CF2"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Tháng</w:t>
      </w:r>
      <w:proofErr w:type="spellEnd"/>
      <w:r w:rsidRPr="007B6886">
        <w:rPr>
          <w:rFonts w:ascii="Times New Roman" w:hAnsi="Times New Roman" w:cs="Times New Roman"/>
          <w:iCs/>
          <w:sz w:val="26"/>
          <w:szCs w:val="26"/>
        </w:rPr>
        <w:t xml:space="preserve"> 5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2013, Google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bố</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(IDE) </w:t>
      </w:r>
      <w:proofErr w:type="spellStart"/>
      <w:r w:rsidRPr="007B6886">
        <w:rPr>
          <w:rFonts w:ascii="Times New Roman" w:hAnsi="Times New Roman" w:cs="Times New Roman"/>
          <w:iCs/>
          <w:sz w:val="26"/>
          <w:szCs w:val="26"/>
        </w:rPr>
        <w:t>dành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riêng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nguồn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IDE Java IntelliJ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hãng</w:t>
      </w:r>
      <w:proofErr w:type="spellEnd"/>
      <w:r w:rsidRPr="007B6886">
        <w:rPr>
          <w:rFonts w:ascii="Times New Roman" w:hAnsi="Times New Roman" w:cs="Times New Roman"/>
          <w:iCs/>
          <w:sz w:val="26"/>
          <w:szCs w:val="26"/>
        </w:rPr>
        <w:t xml:space="preserve"> JetBrains (</w:t>
      </w:r>
      <w:proofErr w:type="spellStart"/>
      <w:r w:rsidRPr="007B6886">
        <w:rPr>
          <w:rFonts w:ascii="Times New Roman" w:hAnsi="Times New Roman" w:cs="Times New Roman"/>
          <w:iCs/>
          <w:sz w:val="26"/>
          <w:szCs w:val="26"/>
        </w:rPr>
        <w:t>đối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thủ</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Eclipse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Netbeans</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vốn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quen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thuộc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Java).</w:t>
      </w:r>
    </w:p>
    <w:p w14:paraId="5A94F052" w14:textId="473348D2" w:rsidR="00E96068" w:rsidRPr="007B6886" w:rsidRDefault="00E96068" w:rsidP="007B6886">
      <w:pPr>
        <w:spacing w:before="120" w:after="120" w:line="288" w:lineRule="auto"/>
        <w:ind w:firstLine="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Android Studio </w:t>
      </w:r>
      <w:proofErr w:type="spellStart"/>
      <w:r w:rsidRPr="007B6886">
        <w:rPr>
          <w:rFonts w:ascii="Times New Roman" w:hAnsi="Times New Roman" w:cs="Times New Roman"/>
          <w:iCs/>
          <w:sz w:val="26"/>
          <w:szCs w:val="26"/>
        </w:rPr>
        <w:t>chạy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Windows, Mac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Linux, </w:t>
      </w:r>
      <w:proofErr w:type="spellStart"/>
      <w:r w:rsidRPr="007B6886">
        <w:rPr>
          <w:rFonts w:ascii="Times New Roman" w:hAnsi="Times New Roman" w:cs="Times New Roman"/>
          <w:iCs/>
          <w:sz w:val="26"/>
          <w:szCs w:val="26"/>
        </w:rPr>
        <w:t>nhằm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thay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Eclipse Android Development Tool (ADT) </w:t>
      </w:r>
      <w:proofErr w:type="spellStart"/>
      <w:r w:rsidRPr="007B6886">
        <w:rPr>
          <w:rFonts w:ascii="Times New Roman" w:hAnsi="Times New Roman" w:cs="Times New Roman"/>
          <w:iCs/>
          <w:sz w:val="26"/>
          <w:szCs w:val="26"/>
        </w:rPr>
        <w:t>vốn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làm</w:t>
      </w:r>
      <w:proofErr w:type="spellEnd"/>
      <w:r w:rsidRPr="007B6886">
        <w:rPr>
          <w:rFonts w:ascii="Times New Roman" w:hAnsi="Times New Roman" w:cs="Times New Roman"/>
          <w:iCs/>
          <w:sz w:val="26"/>
          <w:szCs w:val="26"/>
        </w:rPr>
        <w:t xml:space="preserve"> IDE </w:t>
      </w:r>
      <w:proofErr w:type="spellStart"/>
      <w:r w:rsidRPr="007B6886">
        <w:rPr>
          <w:rFonts w:ascii="Times New Roman" w:hAnsi="Times New Roman" w:cs="Times New Roman"/>
          <w:iCs/>
          <w:sz w:val="26"/>
          <w:szCs w:val="26"/>
        </w:rPr>
        <w:t>chính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trước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đó</w:t>
      </w:r>
      <w:proofErr w:type="spellEnd"/>
      <w:r w:rsidRPr="007B6886">
        <w:rPr>
          <w:rFonts w:ascii="Times New Roman" w:hAnsi="Times New Roman" w:cs="Times New Roman"/>
          <w:iCs/>
          <w:sz w:val="26"/>
          <w:szCs w:val="26"/>
        </w:rPr>
        <w:t>.</w:t>
      </w:r>
    </w:p>
    <w:p w14:paraId="1ED451E8" w14:textId="77777777" w:rsidR="00E96068" w:rsidRPr="007B6886" w:rsidRDefault="00E96068" w:rsidP="00571B89">
      <w:pPr>
        <w:pStyle w:val="ListParagraph"/>
        <w:numPr>
          <w:ilvl w:val="0"/>
          <w:numId w:val="6"/>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bật</w:t>
      </w:r>
      <w:proofErr w:type="spellEnd"/>
      <w:r w:rsidRPr="007B6886">
        <w:rPr>
          <w:rFonts w:ascii="Times New Roman" w:hAnsi="Times New Roman" w:cs="Times New Roman"/>
          <w:iCs/>
          <w:sz w:val="26"/>
          <w:szCs w:val="26"/>
        </w:rPr>
        <w:t>:</w:t>
      </w:r>
    </w:p>
    <w:p w14:paraId="5256FC22"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cụ</w:t>
      </w:r>
      <w:proofErr w:type="spellEnd"/>
      <w:r w:rsidRPr="007B6886">
        <w:rPr>
          <w:rFonts w:ascii="Times New Roman" w:hAnsi="Times New Roman" w:cs="Times New Roman"/>
          <w:iCs/>
          <w:sz w:val="26"/>
          <w:szCs w:val="26"/>
        </w:rPr>
        <w:t xml:space="preserve"> build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Gradle (</w:t>
      </w:r>
      <w:proofErr w:type="spellStart"/>
      <w:r w:rsidRPr="007B6886">
        <w:rPr>
          <w:rFonts w:ascii="Times New Roman" w:hAnsi="Times New Roman" w:cs="Times New Roman"/>
          <w:iCs/>
          <w:sz w:val="26"/>
          <w:szCs w:val="26"/>
        </w:rPr>
        <w:t>thay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vì</w:t>
      </w:r>
      <w:proofErr w:type="spellEnd"/>
      <w:r w:rsidRPr="007B6886">
        <w:rPr>
          <w:rFonts w:ascii="Times New Roman" w:hAnsi="Times New Roman" w:cs="Times New Roman"/>
          <w:iCs/>
          <w:sz w:val="26"/>
          <w:szCs w:val="26"/>
        </w:rPr>
        <w:t xml:space="preserve"> Maven).</w:t>
      </w:r>
    </w:p>
    <w:p w14:paraId="6E138FCC"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dò</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lỗi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hướng</w:t>
      </w:r>
      <w:proofErr w:type="spellEnd"/>
      <w:r w:rsidRPr="007B6886">
        <w:rPr>
          <w:rFonts w:ascii="Times New Roman" w:hAnsi="Times New Roman" w:cs="Times New Roman"/>
          <w:iCs/>
          <w:sz w:val="26"/>
          <w:szCs w:val="26"/>
        </w:rPr>
        <w:t xml:space="preserve"> Android.</w:t>
      </w:r>
    </w:p>
    <w:p w14:paraId="7F807114"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kéo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lợi</w:t>
      </w:r>
      <w:proofErr w:type="spellEnd"/>
      <w:r w:rsidRPr="007B6886">
        <w:rPr>
          <w:rFonts w:ascii="Times New Roman" w:hAnsi="Times New Roman" w:cs="Times New Roman"/>
          <w:iCs/>
          <w:sz w:val="26"/>
          <w:szCs w:val="26"/>
        </w:rPr>
        <w:t>.</w:t>
      </w:r>
    </w:p>
    <w:p w14:paraId="7D7F02B9"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wizard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nhằm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giúp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tạo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mẫu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sẵn</w:t>
      </w:r>
      <w:proofErr w:type="spellEnd"/>
      <w:r w:rsidRPr="007B6886">
        <w:rPr>
          <w:rFonts w:ascii="Times New Roman" w:hAnsi="Times New Roman" w:cs="Times New Roman"/>
          <w:iCs/>
          <w:sz w:val="26"/>
          <w:szCs w:val="26"/>
        </w:rPr>
        <w:t>.</w:t>
      </w:r>
    </w:p>
    <w:p w14:paraId="0C987A28"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Google Cloud Platform, </w:t>
      </w:r>
      <w:proofErr w:type="spellStart"/>
      <w:r w:rsidRPr="007B6886">
        <w:rPr>
          <w:rFonts w:ascii="Times New Roman" w:hAnsi="Times New Roman" w:cs="Times New Roman"/>
          <w:iCs/>
          <w:sz w:val="26"/>
          <w:szCs w:val="26"/>
        </w:rPr>
        <w:t>dễ</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dàng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Google Cloud Messaging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App Engine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Google.</w:t>
      </w:r>
    </w:p>
    <w:p w14:paraId="50930940" w14:textId="55332599"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088DBFCA" wp14:editId="1D65607C">
            <wp:extent cx="4920615" cy="2921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615" cy="2921635"/>
                    </a:xfrm>
                    <a:prstGeom prst="rect">
                      <a:avLst/>
                    </a:prstGeom>
                    <a:noFill/>
                    <a:ln>
                      <a:noFill/>
                    </a:ln>
                  </pic:spPr>
                </pic:pic>
              </a:graphicData>
            </a:graphic>
          </wp:inline>
        </w:drawing>
      </w:r>
    </w:p>
    <w:p w14:paraId="33D6C959"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proofErr w:type="gramStart"/>
      <w:r w:rsidRPr="007B6886">
        <w:rPr>
          <w:rFonts w:ascii="Times New Roman" w:hAnsi="Times New Roman" w:cs="Times New Roman"/>
          <w:iCs/>
          <w:sz w:val="26"/>
          <w:szCs w:val="26"/>
        </w:rPr>
        <w:t>ảnh</w:t>
      </w:r>
      <w:proofErr w:type="spellEnd"/>
      <w:r w:rsidRPr="007B6886">
        <w:rPr>
          <w:rFonts w:ascii="Times New Roman" w:hAnsi="Times New Roman" w:cs="Times New Roman"/>
          <w:iCs/>
          <w:sz w:val="26"/>
          <w:szCs w:val="26"/>
        </w:rPr>
        <w:t xml:space="preserve"> :</w:t>
      </w:r>
      <w:proofErr w:type="gramEnd"/>
      <w:r w:rsidRPr="007B6886">
        <w:rPr>
          <w:rFonts w:ascii="Times New Roman" w:hAnsi="Times New Roman" w:cs="Times New Roman"/>
          <w:iCs/>
          <w:sz w:val="26"/>
          <w:szCs w:val="26"/>
        </w:rPr>
        <w:t xml:space="preserve"> Giao </w:t>
      </w:r>
      <w:proofErr w:type="spellStart"/>
      <w:r w:rsidRPr="007B6886">
        <w:rPr>
          <w:rFonts w:ascii="Times New Roman" w:hAnsi="Times New Roman" w:cs="Times New Roman"/>
          <w:iCs/>
          <w:sz w:val="26"/>
          <w:szCs w:val="26"/>
        </w:rPr>
        <w:t>diện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Android Studio</w:t>
      </w:r>
    </w:p>
    <w:p w14:paraId="51F720CA" w14:textId="3586A16F" w:rsidR="00E96068" w:rsidRPr="007B6886" w:rsidRDefault="00E96068" w:rsidP="007B6886">
      <w:p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410368F9" wp14:editId="40270F66">
            <wp:extent cx="5742305" cy="3192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2305" cy="3192780"/>
                    </a:xfrm>
                    <a:prstGeom prst="rect">
                      <a:avLst/>
                    </a:prstGeom>
                    <a:noFill/>
                    <a:ln>
                      <a:noFill/>
                    </a:ln>
                  </pic:spPr>
                </pic:pic>
              </a:graphicData>
            </a:graphic>
          </wp:inline>
        </w:drawing>
      </w:r>
    </w:p>
    <w:p w14:paraId="10B1CDD6"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Ảnh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project </w:t>
      </w:r>
      <w:proofErr w:type="spellStart"/>
      <w:r w:rsidRPr="007B6886">
        <w:rPr>
          <w:rFonts w:ascii="Times New Roman" w:hAnsi="Times New Roman" w:cs="Times New Roman"/>
          <w:iCs/>
          <w:sz w:val="26"/>
          <w:szCs w:val="26"/>
        </w:rPr>
        <w:t>bình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p>
    <w:p w14:paraId="1032462A"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kèm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Nếu</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soạn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thảo</w:t>
      </w:r>
      <w:proofErr w:type="spellEnd"/>
      <w:r w:rsidRPr="007B6886">
        <w:rPr>
          <w:rFonts w:ascii="Times New Roman" w:hAnsi="Times New Roman" w:cs="Times New Roman"/>
          <w:iCs/>
          <w:sz w:val="26"/>
          <w:szCs w:val="26"/>
        </w:rPr>
        <w:t xml:space="preserve"> code (IDE)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build app,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mẫu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ảo</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test app)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hoàn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chỉnh</w:t>
      </w:r>
      <w:proofErr w:type="spellEnd"/>
      <w:r w:rsidRPr="007B6886">
        <w:rPr>
          <w:rFonts w:ascii="Times New Roman" w:hAnsi="Times New Roman" w:cs="Times New Roman"/>
          <w:iCs/>
          <w:sz w:val="26"/>
          <w:szCs w:val="26"/>
        </w:rPr>
        <w:t>.</w:t>
      </w:r>
    </w:p>
    <w:p w14:paraId="73BA6E4E" w14:textId="0AD1B992" w:rsidR="00E96068" w:rsidRPr="00B97896" w:rsidRDefault="002A4C86" w:rsidP="002A4C86">
      <w:pPr>
        <w:pStyle w:val="Muclon"/>
        <w:outlineLvl w:val="1"/>
      </w:pPr>
      <w:bookmarkStart w:id="790" w:name="_Toc100281139"/>
      <w:r>
        <w:rPr>
          <w:lang w:val="en-US"/>
        </w:rPr>
        <w:t xml:space="preserve">1.2.1 </w:t>
      </w:r>
      <w:r w:rsidR="00E96068" w:rsidRPr="00B97896">
        <w:t>Cài đặt môi trường làm việc</w:t>
      </w:r>
      <w:bookmarkEnd w:id="790"/>
    </w:p>
    <w:p w14:paraId="52269741"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
    <w:p w14:paraId="2D856843" w14:textId="77777777" w:rsidR="00E96068" w:rsidRPr="007B6886" w:rsidRDefault="00E96068" w:rsidP="007B6886">
      <w:pPr>
        <w:pStyle w:val="ListParagraph"/>
        <w:spacing w:before="120" w:after="120" w:line="288" w:lineRule="auto"/>
        <w:ind w:left="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lastRenderedPageBreak/>
        <w:t>Bước</w:t>
      </w:r>
      <w:proofErr w:type="spellEnd"/>
      <w:r w:rsidRPr="007B6886">
        <w:rPr>
          <w:rFonts w:ascii="Times New Roman" w:hAnsi="Times New Roman" w:cs="Times New Roman"/>
          <w:iCs/>
          <w:sz w:val="26"/>
          <w:szCs w:val="26"/>
        </w:rPr>
        <w:t xml:space="preserve"> 1: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JDK (Java Development Kit) </w:t>
      </w:r>
      <w:proofErr w:type="spellStart"/>
      <w:r w:rsidRPr="007B6886">
        <w:rPr>
          <w:rFonts w:ascii="Times New Roman" w:hAnsi="Times New Roman" w:cs="Times New Roman"/>
          <w:iCs/>
          <w:sz w:val="26"/>
          <w:szCs w:val="26"/>
        </w:rPr>
        <w:t>trước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cứ</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Android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link:</w:t>
      </w:r>
    </w:p>
    <w:p w14:paraId="71FDAF66"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
    <w:p w14:paraId="2C3ECCD3" w14:textId="77777777" w:rsidR="00E96068" w:rsidRPr="007B6886" w:rsidRDefault="00E96068" w:rsidP="007B6886">
      <w:pPr>
        <w:pStyle w:val="ListParagraph"/>
        <w:spacing w:before="120" w:after="120" w:line="288" w:lineRule="auto"/>
        <w:ind w:left="1110" w:firstLine="330"/>
        <w:jc w:val="both"/>
        <w:rPr>
          <w:rFonts w:ascii="Times New Roman" w:hAnsi="Times New Roman" w:cs="Times New Roman"/>
          <w:iCs/>
          <w:sz w:val="26"/>
          <w:szCs w:val="26"/>
        </w:rPr>
      </w:pPr>
      <w:r w:rsidRPr="007B6886">
        <w:rPr>
          <w:rFonts w:ascii="Times New Roman" w:hAnsi="Times New Roman" w:cs="Times New Roman"/>
          <w:iCs/>
          <w:sz w:val="26"/>
          <w:szCs w:val="26"/>
        </w:rPr>
        <w:t>http://www.oracle.com/technetwork/java/javase/downloads/index.html</w:t>
      </w:r>
    </w:p>
    <w:p w14:paraId="00447C5E"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
    <w:p w14:paraId="5E63E116" w14:textId="77777777" w:rsidR="00E96068" w:rsidRPr="007B6886" w:rsidRDefault="00E96068" w:rsidP="00571B89">
      <w:pPr>
        <w:pStyle w:val="ListParagraph"/>
        <w:numPr>
          <w:ilvl w:val="0"/>
          <w:numId w:val="7"/>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click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2 </w:t>
      </w:r>
      <w:proofErr w:type="spellStart"/>
      <w:r w:rsidRPr="007B6886">
        <w:rPr>
          <w:rFonts w:ascii="Times New Roman" w:hAnsi="Times New Roman" w:cs="Times New Roman"/>
          <w:iCs/>
          <w:sz w:val="26"/>
          <w:szCs w:val="26"/>
        </w:rPr>
        <w:t>nút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khoanh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đỏ</w:t>
      </w:r>
      <w:proofErr w:type="spellEnd"/>
      <w:r w:rsidRPr="007B6886">
        <w:rPr>
          <w:rFonts w:ascii="Times New Roman" w:hAnsi="Times New Roman" w:cs="Times New Roman"/>
          <w:iCs/>
          <w:sz w:val="26"/>
          <w:szCs w:val="26"/>
        </w:rPr>
        <w:t>:</w:t>
      </w:r>
    </w:p>
    <w:p w14:paraId="38BEF903" w14:textId="69943784" w:rsidR="00E96068" w:rsidRPr="007B6886" w:rsidRDefault="00E96068" w:rsidP="00755856">
      <w:pPr>
        <w:pStyle w:val="ListParagraph"/>
        <w:spacing w:before="120" w:after="120" w:line="288" w:lineRule="auto"/>
        <w:ind w:left="390"/>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3ADEE1F6" wp14:editId="47999274">
            <wp:extent cx="2789555" cy="1983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9555" cy="1983740"/>
                    </a:xfrm>
                    <a:prstGeom prst="rect">
                      <a:avLst/>
                    </a:prstGeom>
                    <a:noFill/>
                    <a:ln>
                      <a:noFill/>
                    </a:ln>
                  </pic:spPr>
                </pic:pic>
              </a:graphicData>
            </a:graphic>
          </wp:inline>
        </w:drawing>
      </w:r>
    </w:p>
    <w:p w14:paraId="1163BF29" w14:textId="77777777" w:rsidR="00E96068" w:rsidRPr="007B6886" w:rsidRDefault="00E96068" w:rsidP="00571B89">
      <w:pPr>
        <w:pStyle w:val="ListParagraph"/>
        <w:numPr>
          <w:ilvl w:val="0"/>
          <w:numId w:val="7"/>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Accept License Agreement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muốn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(Windows x64). </w:t>
      </w:r>
    </w:p>
    <w:p w14:paraId="3AA93DEB"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JDK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đầy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đủ</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hết</w:t>
      </w:r>
      <w:proofErr w:type="spellEnd"/>
      <w:r w:rsidRPr="007B6886">
        <w:rPr>
          <w:rFonts w:ascii="Times New Roman" w:hAnsi="Times New Roman" w:cs="Times New Roman"/>
          <w:iCs/>
          <w:sz w:val="26"/>
          <w:szCs w:val="26"/>
        </w:rPr>
        <w:t xml:space="preserve"> (bao </w:t>
      </w:r>
      <w:proofErr w:type="spellStart"/>
      <w:r w:rsidRPr="007B6886">
        <w:rPr>
          <w:rFonts w:ascii="Times New Roman" w:hAnsi="Times New Roman" w:cs="Times New Roman"/>
          <w:iCs/>
          <w:sz w:val="26"/>
          <w:szCs w:val="26"/>
        </w:rPr>
        <w:t>gồm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source code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JRE)</w:t>
      </w:r>
    </w:p>
    <w:p w14:paraId="09B938CA" w14:textId="73C70ABC"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138F7B7A" wp14:editId="3103A469">
            <wp:extent cx="4153535" cy="3115310"/>
            <wp:effectExtent l="0" t="0" r="0" b="8890"/>
            <wp:docPr id="27" name="Picture 27" descr="Giới thiệu lập trì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ới thiệu lập trình An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3535" cy="3115310"/>
                    </a:xfrm>
                    <a:prstGeom prst="rect">
                      <a:avLst/>
                    </a:prstGeom>
                    <a:noFill/>
                    <a:ln>
                      <a:noFill/>
                    </a:ln>
                  </pic:spPr>
                </pic:pic>
              </a:graphicData>
            </a:graphic>
          </wp:inline>
        </w:drawing>
      </w:r>
    </w:p>
    <w:p w14:paraId="21C45DC0"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w:t>
      </w:r>
      <w:proofErr w:type="gramStart"/>
      <w:r w:rsidRPr="007B6886">
        <w:rPr>
          <w:rFonts w:ascii="Times New Roman" w:hAnsi="Times New Roman" w:cs="Times New Roman"/>
          <w:iCs/>
          <w:sz w:val="26"/>
          <w:szCs w:val="26"/>
        </w:rPr>
        <w:t>2 :</w:t>
      </w:r>
      <w:proofErr w:type="gram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dẫn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đỏ</w:t>
      </w:r>
      <w:proofErr w:type="spellEnd"/>
      <w:r w:rsidRPr="007B6886">
        <w:rPr>
          <w:rFonts w:ascii="Times New Roman" w:hAnsi="Times New Roman" w:cs="Times New Roman"/>
          <w:iCs/>
          <w:sz w:val="26"/>
          <w:szCs w:val="26"/>
        </w:rPr>
        <w:t xml:space="preserve"> ở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biểu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My Computer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Windows 10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This PC)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Properties,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biểu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Start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Windows,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System.</w:t>
      </w:r>
    </w:p>
    <w:p w14:paraId="054D435B" w14:textId="77777777" w:rsidR="00E96068" w:rsidRPr="007B6886" w:rsidRDefault="00E96068" w:rsidP="007B6886">
      <w:pPr>
        <w:spacing w:before="120" w:after="120" w:line="288" w:lineRule="auto"/>
        <w:jc w:val="both"/>
        <w:rPr>
          <w:rFonts w:ascii="Times New Roman" w:hAnsi="Times New Roman" w:cs="Times New Roman"/>
          <w:iCs/>
          <w:sz w:val="26"/>
          <w:szCs w:val="26"/>
        </w:rPr>
      </w:pPr>
    </w:p>
    <w:p w14:paraId="001D9ACE" w14:textId="0E5A7D0C"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0280BA63" wp14:editId="36BD11A3">
            <wp:extent cx="2828290" cy="6028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6028690"/>
                    </a:xfrm>
                    <a:prstGeom prst="rect">
                      <a:avLst/>
                    </a:prstGeom>
                    <a:noFill/>
                    <a:ln>
                      <a:noFill/>
                    </a:ln>
                  </pic:spPr>
                </pic:pic>
              </a:graphicData>
            </a:graphic>
          </wp:inline>
        </w:drawing>
      </w:r>
    </w:p>
    <w:p w14:paraId="0AC892C7" w14:textId="77777777" w:rsidR="00E96068" w:rsidRPr="007B6886" w:rsidRDefault="00E96068" w:rsidP="00571B89">
      <w:pPr>
        <w:pStyle w:val="ListParagraph"/>
        <w:numPr>
          <w:ilvl w:val="0"/>
          <w:numId w:val="8"/>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Advanced System Settings:</w:t>
      </w:r>
    </w:p>
    <w:p w14:paraId="4BB389C7" w14:textId="14A4B67D"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1F7B0AE2" wp14:editId="3F50AA5E">
            <wp:extent cx="3789045" cy="343281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9045" cy="3432810"/>
                    </a:xfrm>
                    <a:prstGeom prst="rect">
                      <a:avLst/>
                    </a:prstGeom>
                    <a:noFill/>
                    <a:ln>
                      <a:noFill/>
                    </a:ln>
                  </pic:spPr>
                </pic:pic>
              </a:graphicData>
            </a:graphic>
          </wp:inline>
        </w:drawing>
      </w:r>
    </w:p>
    <w:p w14:paraId="41B962F6" w14:textId="77777777" w:rsidR="00E96068" w:rsidRPr="007B6886" w:rsidRDefault="00E96068" w:rsidP="007B6886">
      <w:pPr>
        <w:spacing w:before="120" w:after="120" w:line="288" w:lineRule="auto"/>
        <w:jc w:val="both"/>
        <w:rPr>
          <w:rFonts w:ascii="Times New Roman" w:hAnsi="Times New Roman" w:cs="Times New Roman"/>
          <w:iCs/>
          <w:sz w:val="26"/>
          <w:szCs w:val="26"/>
        </w:rPr>
      </w:pPr>
    </w:p>
    <w:p w14:paraId="00165375"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Ở tab Advanced,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Environment Variables &gt; New…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2 </w:t>
      </w:r>
      <w:proofErr w:type="spellStart"/>
      <w:r w:rsidRPr="007B6886">
        <w:rPr>
          <w:rFonts w:ascii="Times New Roman" w:hAnsi="Times New Roman" w:cs="Times New Roman"/>
          <w:iCs/>
          <w:sz w:val="26"/>
          <w:szCs w:val="26"/>
        </w:rPr>
        <w:t>nút</w:t>
      </w:r>
      <w:proofErr w:type="spellEnd"/>
      <w:r w:rsidRPr="007B6886">
        <w:rPr>
          <w:rFonts w:ascii="Times New Roman" w:hAnsi="Times New Roman" w:cs="Times New Roman"/>
          <w:iCs/>
          <w:sz w:val="26"/>
          <w:szCs w:val="26"/>
        </w:rPr>
        <w:t xml:space="preserve"> New, </w:t>
      </w:r>
      <w:proofErr w:type="spellStart"/>
      <w:r w:rsidRPr="007B6886">
        <w:rPr>
          <w:rFonts w:ascii="Times New Roman" w:hAnsi="Times New Roman" w:cs="Times New Roman"/>
          <w:iCs/>
          <w:sz w:val="26"/>
          <w:szCs w:val="26"/>
        </w:rPr>
        <w:t>nút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nút</w:t>
      </w:r>
      <w:proofErr w:type="spellEnd"/>
      <w:r w:rsidRPr="007B6886">
        <w:rPr>
          <w:rFonts w:ascii="Times New Roman" w:hAnsi="Times New Roman" w:cs="Times New Roman"/>
          <w:iCs/>
          <w:sz w:val="26"/>
          <w:szCs w:val="26"/>
        </w:rPr>
        <w:t xml:space="preserve"> New… ở </w:t>
      </w:r>
      <w:proofErr w:type="spellStart"/>
      <w:r w:rsidRPr="007B6886">
        <w:rPr>
          <w:rFonts w:ascii="Times New Roman" w:hAnsi="Times New Roman" w:cs="Times New Roman"/>
          <w:iCs/>
          <w:sz w:val="26"/>
          <w:szCs w:val="26"/>
        </w:rPr>
        <w:t>dưới</w:t>
      </w:r>
      <w:proofErr w:type="spellEnd"/>
      <w:r w:rsidRPr="007B6886">
        <w:rPr>
          <w:rFonts w:ascii="Times New Roman" w:hAnsi="Times New Roman" w:cs="Times New Roman"/>
          <w:iCs/>
          <w:sz w:val="26"/>
          <w:szCs w:val="26"/>
        </w:rPr>
        <w:t xml:space="preserve">) &gt; </w:t>
      </w:r>
      <w:proofErr w:type="spellStart"/>
      <w:r w:rsidRPr="007B6886">
        <w:rPr>
          <w:rFonts w:ascii="Times New Roman" w:hAnsi="Times New Roman" w:cs="Times New Roman"/>
          <w:iCs/>
          <w:sz w:val="26"/>
          <w:szCs w:val="26"/>
        </w:rPr>
        <w:t>nhập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gramStart"/>
      <w:r w:rsidRPr="007B6886">
        <w:rPr>
          <w:rFonts w:ascii="Times New Roman" w:hAnsi="Times New Roman" w:cs="Times New Roman"/>
          <w:iCs/>
          <w:sz w:val="26"/>
          <w:szCs w:val="26"/>
        </w:rPr>
        <w:t>New</w:t>
      </w:r>
      <w:proofErr w:type="gramEnd"/>
      <w:r w:rsidRPr="007B6886">
        <w:rPr>
          <w:rFonts w:ascii="Times New Roman" w:hAnsi="Times New Roman" w:cs="Times New Roman"/>
          <w:iCs/>
          <w:sz w:val="26"/>
          <w:szCs w:val="26"/>
        </w:rPr>
        <w:t xml:space="preserve"> user variable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w:t>
      </w:r>
    </w:p>
    <w:p w14:paraId="738C6C0B" w14:textId="77777777" w:rsidR="00E96068" w:rsidRPr="007B6886" w:rsidRDefault="00E96068" w:rsidP="00571B89">
      <w:pPr>
        <w:pStyle w:val="ListParagraph"/>
        <w:numPr>
          <w:ilvl w:val="0"/>
          <w:numId w:val="8"/>
        </w:num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Variable value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dẫn</w:t>
      </w:r>
      <w:proofErr w:type="spellEnd"/>
      <w:r w:rsidRPr="007B6886">
        <w:rPr>
          <w:rFonts w:ascii="Times New Roman" w:hAnsi="Times New Roman" w:cs="Times New Roman"/>
          <w:iCs/>
          <w:sz w:val="26"/>
          <w:szCs w:val="26"/>
        </w:rPr>
        <w:t xml:space="preserve"> JDK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đỏ</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nhớ</w:t>
      </w:r>
      <w:proofErr w:type="spellEnd"/>
      <w:r w:rsidRPr="007B6886">
        <w:rPr>
          <w:rFonts w:ascii="Times New Roman" w:hAnsi="Times New Roman" w:cs="Times New Roman"/>
          <w:iCs/>
          <w:sz w:val="26"/>
          <w:szCs w:val="26"/>
        </w:rPr>
        <w:t xml:space="preserve"> ở </w:t>
      </w: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trước</w:t>
      </w:r>
      <w:proofErr w:type="spellEnd"/>
      <w:r w:rsidRPr="007B6886">
        <w:rPr>
          <w:rFonts w:ascii="Times New Roman" w:hAnsi="Times New Roman" w:cs="Times New Roman"/>
          <w:iCs/>
          <w:sz w:val="26"/>
          <w:szCs w:val="26"/>
        </w:rPr>
        <w:t>.</w:t>
      </w:r>
    </w:p>
    <w:p w14:paraId="6D19D935" w14:textId="77777777" w:rsidR="00E96068" w:rsidRPr="007B6886" w:rsidRDefault="00E96068" w:rsidP="007B6886">
      <w:p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 xml:space="preserve">Sau </w:t>
      </w:r>
      <w:proofErr w:type="spellStart"/>
      <w:r w:rsidRPr="007B6886">
        <w:rPr>
          <w:rFonts w:ascii="Times New Roman" w:hAnsi="Times New Roman" w:cs="Times New Roman"/>
          <w:iCs/>
          <w:sz w:val="26"/>
          <w:szCs w:val="26"/>
        </w:rPr>
        <w:t>đó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nhấn</w:t>
      </w:r>
      <w:proofErr w:type="spellEnd"/>
      <w:r w:rsidRPr="007B6886">
        <w:rPr>
          <w:rFonts w:ascii="Times New Roman" w:hAnsi="Times New Roman" w:cs="Times New Roman"/>
          <w:iCs/>
          <w:sz w:val="26"/>
          <w:szCs w:val="26"/>
        </w:rPr>
        <w:t xml:space="preserve"> OK </w:t>
      </w:r>
      <w:proofErr w:type="spellStart"/>
      <w:r w:rsidRPr="007B6886">
        <w:rPr>
          <w:rFonts w:ascii="Times New Roman" w:hAnsi="Times New Roman" w:cs="Times New Roman"/>
          <w:iCs/>
          <w:sz w:val="26"/>
          <w:szCs w:val="26"/>
        </w:rPr>
        <w:t>hết</w:t>
      </w:r>
      <w:proofErr w:type="spellEnd"/>
      <w:r w:rsidRPr="007B6886">
        <w:rPr>
          <w:rFonts w:ascii="Times New Roman" w:hAnsi="Times New Roman" w:cs="Times New Roman"/>
          <w:iCs/>
          <w:sz w:val="26"/>
          <w:szCs w:val="26"/>
        </w:rPr>
        <w:t xml:space="preserve"> ở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3 </w:t>
      </w:r>
      <w:proofErr w:type="spellStart"/>
      <w:r w:rsidRPr="007B6886">
        <w:rPr>
          <w:rFonts w:ascii="Times New Roman" w:hAnsi="Times New Roman" w:cs="Times New Roman"/>
          <w:iCs/>
          <w:sz w:val="26"/>
          <w:szCs w:val="26"/>
        </w:rPr>
        <w:t>hộp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thoại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Vậy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chuẩn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bị</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JDK.</w:t>
      </w:r>
    </w:p>
    <w:p w14:paraId="13AEAD6F"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3: </w:t>
      </w:r>
      <w:proofErr w:type="spellStart"/>
      <w:r w:rsidRPr="007B6886">
        <w:rPr>
          <w:rFonts w:ascii="Times New Roman" w:hAnsi="Times New Roman" w:cs="Times New Roman"/>
          <w:iCs/>
          <w:sz w:val="26"/>
          <w:szCs w:val="26"/>
        </w:rPr>
        <w:t>Chuẩn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bị</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Android SDK.</w:t>
      </w:r>
    </w:p>
    <w:p w14:paraId="2F403372" w14:textId="77777777" w:rsidR="00E96068" w:rsidRPr="007B6886" w:rsidRDefault="00E96068" w:rsidP="007B6886">
      <w:pPr>
        <w:spacing w:before="120" w:after="120" w:line="288" w:lineRule="auto"/>
        <w:jc w:val="both"/>
        <w:rPr>
          <w:rStyle w:val="Hyperlink"/>
          <w:rFonts w:ascii="Times New Roman" w:hAnsi="Times New Roman" w:cs="Times New Roman"/>
          <w:color w:val="auto"/>
          <w:sz w:val="26"/>
          <w:szCs w:val="26"/>
          <w:u w:val="none"/>
        </w:rPr>
      </w:pPr>
      <w:proofErr w:type="spellStart"/>
      <w:r w:rsidRPr="007B6886">
        <w:rPr>
          <w:rFonts w:ascii="Times New Roman" w:hAnsi="Times New Roman" w:cs="Times New Roman"/>
          <w:iCs/>
          <w:sz w:val="26"/>
          <w:szCs w:val="26"/>
        </w:rPr>
        <w:t>Truy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trang</w:t>
      </w:r>
      <w:proofErr w:type="spellEnd"/>
      <w:r w:rsidRPr="007B6886">
        <w:rPr>
          <w:rFonts w:ascii="Times New Roman" w:hAnsi="Times New Roman" w:cs="Times New Roman"/>
          <w:iCs/>
          <w:sz w:val="26"/>
          <w:szCs w:val="26"/>
        </w:rPr>
        <w:t xml:space="preserve">: </w:t>
      </w:r>
      <w:hyperlink r:id="rId21" w:history="1">
        <w:r w:rsidRPr="007B6886">
          <w:rPr>
            <w:rStyle w:val="Hyperlink"/>
            <w:rFonts w:ascii="Times New Roman" w:hAnsi="Times New Roman" w:cs="Times New Roman"/>
            <w:iCs/>
            <w:sz w:val="26"/>
            <w:szCs w:val="26"/>
          </w:rPr>
          <w:t>https://developer.android.com/studio/index.html</w:t>
        </w:r>
      </w:hyperlink>
    </w:p>
    <w:p w14:paraId="4D027820" w14:textId="5C4BBD14" w:rsidR="00E96068" w:rsidRPr="007B6886" w:rsidRDefault="00E96068"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noProof/>
          <w:sz w:val="26"/>
          <w:szCs w:val="26"/>
        </w:rPr>
        <w:drawing>
          <wp:inline distT="0" distB="0" distL="0" distR="0" wp14:anchorId="4E5D4C4E" wp14:editId="596D9721">
            <wp:extent cx="5610225" cy="2503170"/>
            <wp:effectExtent l="0" t="0" r="9525" b="0"/>
            <wp:docPr id="24" name="Picture 24" descr="Giới thiệu lập trì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ới thiệu lập trình Andr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503170"/>
                    </a:xfrm>
                    <a:prstGeom prst="rect">
                      <a:avLst/>
                    </a:prstGeom>
                    <a:noFill/>
                    <a:ln>
                      <a:noFill/>
                    </a:ln>
                  </pic:spPr>
                </pic:pic>
              </a:graphicData>
            </a:graphic>
          </wp:inline>
        </w:drawing>
      </w:r>
    </w:p>
    <w:p w14:paraId="72C74A0D" w14:textId="77777777" w:rsidR="00E96068" w:rsidRPr="007B6886" w:rsidRDefault="00E96068" w:rsidP="007B6886">
      <w:pPr>
        <w:spacing w:before="120" w:after="120" w:line="288" w:lineRule="auto"/>
        <w:jc w:val="both"/>
        <w:rPr>
          <w:rFonts w:ascii="Times New Roman" w:hAnsi="Times New Roman" w:cs="Times New Roman"/>
          <w:iCs/>
          <w:sz w:val="26"/>
          <w:szCs w:val="26"/>
        </w:rPr>
      </w:pPr>
    </w:p>
    <w:p w14:paraId="6270BA2C" w14:textId="77777777" w:rsidR="00E96068" w:rsidRPr="007B6886" w:rsidRDefault="00E96068" w:rsidP="00571B89">
      <w:pPr>
        <w:pStyle w:val="ListParagraph"/>
        <w:numPr>
          <w:ilvl w:val="0"/>
          <w:numId w:val="8"/>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lastRenderedPageBreak/>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nút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w:t>
      </w:r>
    </w:p>
    <w:p w14:paraId="19A32817"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Ở </w:t>
      </w:r>
      <w:proofErr w:type="spellStart"/>
      <w:r w:rsidRPr="007B6886">
        <w:rPr>
          <w:rFonts w:ascii="Times New Roman" w:hAnsi="Times New Roman" w:cs="Times New Roman"/>
          <w:iCs/>
          <w:sz w:val="26"/>
          <w:szCs w:val="26"/>
        </w:rPr>
        <w:t>thời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2.1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stable (</w:t>
      </w:r>
      <w:proofErr w:type="spellStart"/>
      <w:r w:rsidRPr="007B6886">
        <w:rPr>
          <w:rFonts w:ascii="Times New Roman" w:hAnsi="Times New Roman" w:cs="Times New Roman"/>
          <w:iCs/>
          <w:sz w:val="26"/>
          <w:szCs w:val="26"/>
        </w:rPr>
        <w:t>ổn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định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Sau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file .exe </w:t>
      </w:r>
      <w:proofErr w:type="spellStart"/>
      <w:r w:rsidRPr="007B6886">
        <w:rPr>
          <w:rFonts w:ascii="Times New Roman" w:hAnsi="Times New Roman" w:cs="Times New Roman"/>
          <w:iCs/>
          <w:sz w:val="26"/>
          <w:szCs w:val="26"/>
        </w:rPr>
        <w:t>đã</w:t>
      </w:r>
      <w:proofErr w:type="spellEnd"/>
      <w:r w:rsidRPr="007B6886">
        <w:rPr>
          <w:rFonts w:ascii="Times New Roman" w:hAnsi="Times New Roman" w:cs="Times New Roman"/>
          <w:iCs/>
          <w:sz w:val="26"/>
          <w:szCs w:val="26"/>
        </w:rPr>
        <w:t xml:space="preserve"> bao </w:t>
      </w:r>
      <w:proofErr w:type="spellStart"/>
      <w:r w:rsidRPr="007B6886">
        <w:rPr>
          <w:rFonts w:ascii="Times New Roman" w:hAnsi="Times New Roman" w:cs="Times New Roman"/>
          <w:iCs/>
          <w:sz w:val="26"/>
          <w:szCs w:val="26"/>
        </w:rPr>
        <w:t>gồm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Android Studio IDE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Android SDK.</w:t>
      </w:r>
    </w:p>
    <w:p w14:paraId="2345C8BC"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Sau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cách</w:t>
      </w:r>
      <w:proofErr w:type="spellEnd"/>
      <w:r w:rsidRPr="007B6886">
        <w:rPr>
          <w:rFonts w:ascii="Times New Roman" w:hAnsi="Times New Roman" w:cs="Times New Roman"/>
          <w:iCs/>
          <w:sz w:val="26"/>
          <w:szCs w:val="26"/>
        </w:rPr>
        <w:t xml:space="preserve"> click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biểu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ngoài</w:t>
      </w:r>
      <w:proofErr w:type="spellEnd"/>
      <w:r w:rsidRPr="007B6886">
        <w:rPr>
          <w:rFonts w:ascii="Times New Roman" w:hAnsi="Times New Roman" w:cs="Times New Roman"/>
          <w:iCs/>
          <w:sz w:val="26"/>
          <w:szCs w:val="26"/>
        </w:rPr>
        <w:t xml:space="preserve"> desktop. </w:t>
      </w:r>
      <w:proofErr w:type="spellStart"/>
      <w:r w:rsidRPr="007B6886">
        <w:rPr>
          <w:rFonts w:ascii="Times New Roman" w:hAnsi="Times New Roman" w:cs="Times New Roman"/>
          <w:iCs/>
          <w:sz w:val="26"/>
          <w:szCs w:val="26"/>
        </w:rPr>
        <w:t>Tuy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riêng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Android Studio IDE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4 </w:t>
      </w:r>
      <w:proofErr w:type="spellStart"/>
      <w:r w:rsidRPr="007B6886">
        <w:rPr>
          <w:rFonts w:ascii="Times New Roman" w:hAnsi="Times New Roman" w:cs="Times New Roman"/>
          <w:iCs/>
          <w:sz w:val="26"/>
          <w:szCs w:val="26"/>
        </w:rPr>
        <w:t>dưới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đây</w:t>
      </w:r>
      <w:proofErr w:type="spellEnd"/>
      <w:r w:rsidRPr="007B6886">
        <w:rPr>
          <w:rFonts w:ascii="Times New Roman" w:hAnsi="Times New Roman" w:cs="Times New Roman"/>
          <w:iCs/>
          <w:sz w:val="26"/>
          <w:szCs w:val="26"/>
        </w:rPr>
        <w:t>.</w:t>
      </w:r>
    </w:p>
    <w:p w14:paraId="4732879F"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4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exe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sẵn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lẻ</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Cũng</w:t>
      </w:r>
      <w:proofErr w:type="spellEnd"/>
      <w:r w:rsidRPr="007B6886">
        <w:rPr>
          <w:rFonts w:ascii="Times New Roman" w:hAnsi="Times New Roman" w:cs="Times New Roman"/>
          <w:iCs/>
          <w:sz w:val="26"/>
          <w:szCs w:val="26"/>
        </w:rPr>
        <w:t xml:space="preserve"> ở </w:t>
      </w:r>
      <w:proofErr w:type="spellStart"/>
      <w:r w:rsidRPr="007B6886">
        <w:rPr>
          <w:rFonts w:ascii="Times New Roman" w:hAnsi="Times New Roman" w:cs="Times New Roman"/>
          <w:iCs/>
          <w:sz w:val="26"/>
          <w:szCs w:val="26"/>
        </w:rPr>
        <w:t>địa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kéo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xuống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dưới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trang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thấy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sau</w:t>
      </w:r>
      <w:proofErr w:type="spellEnd"/>
      <w:r w:rsidRPr="007B6886">
        <w:rPr>
          <w:rFonts w:ascii="Times New Roman" w:hAnsi="Times New Roman" w:cs="Times New Roman"/>
          <w:iCs/>
          <w:sz w:val="26"/>
          <w:szCs w:val="26"/>
        </w:rPr>
        <w:t>.</w:t>
      </w:r>
    </w:p>
    <w:p w14:paraId="7889C8DB" w14:textId="7EFFCA7C"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6C4532C3" wp14:editId="45F5BA7B">
            <wp:extent cx="4572000" cy="2867025"/>
            <wp:effectExtent l="0" t="0" r="0" b="9525"/>
            <wp:docPr id="23" name="Picture 23" descr="Giới thiệu lập trì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lập trình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867025"/>
                    </a:xfrm>
                    <a:prstGeom prst="rect">
                      <a:avLst/>
                    </a:prstGeom>
                    <a:noFill/>
                    <a:ln>
                      <a:noFill/>
                    </a:ln>
                  </pic:spPr>
                </pic:pic>
              </a:graphicData>
            </a:graphic>
          </wp:inline>
        </w:drawing>
      </w:r>
    </w:p>
    <w:p w14:paraId="58EB818D"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Màu</w:t>
      </w:r>
      <w:proofErr w:type="spellEnd"/>
      <w:r w:rsidRPr="007B6886">
        <w:rPr>
          <w:rFonts w:ascii="Times New Roman" w:hAnsi="Times New Roman" w:cs="Times New Roman"/>
          <w:iCs/>
          <w:sz w:val="26"/>
          <w:szCs w:val="26"/>
        </w:rPr>
        <w:t xml:space="preserve"> cam: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Android Studio </w:t>
      </w:r>
      <w:proofErr w:type="spellStart"/>
      <w:r w:rsidRPr="007B6886">
        <w:rPr>
          <w:rFonts w:ascii="Times New Roman" w:hAnsi="Times New Roman" w:cs="Times New Roman"/>
          <w:iCs/>
          <w:sz w:val="26"/>
          <w:szCs w:val="26"/>
        </w:rPr>
        <w:t>lẻ</w:t>
      </w:r>
      <w:proofErr w:type="spellEnd"/>
      <w:r w:rsidRPr="007B6886">
        <w:rPr>
          <w:rFonts w:ascii="Times New Roman" w:hAnsi="Times New Roman" w:cs="Times New Roman"/>
          <w:iCs/>
          <w:sz w:val="26"/>
          <w:szCs w:val="26"/>
        </w:rPr>
        <w:t xml:space="preserve"> / </w:t>
      </w:r>
      <w:proofErr w:type="spellStart"/>
      <w:r w:rsidRPr="007B6886">
        <w:rPr>
          <w:rFonts w:ascii="Times New Roman" w:hAnsi="Times New Roman" w:cs="Times New Roman"/>
          <w:iCs/>
          <w:sz w:val="26"/>
          <w:szCs w:val="26"/>
        </w:rPr>
        <w:t>Màu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lẻ</w:t>
      </w:r>
      <w:proofErr w:type="spellEnd"/>
      <w:r w:rsidRPr="007B6886">
        <w:rPr>
          <w:rFonts w:ascii="Times New Roman" w:hAnsi="Times New Roman" w:cs="Times New Roman"/>
          <w:iCs/>
          <w:sz w:val="26"/>
          <w:szCs w:val="26"/>
        </w:rPr>
        <w:t>.</w:t>
      </w:r>
    </w:p>
    <w:p w14:paraId="5DD5F223"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download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2 </w:t>
      </w:r>
      <w:proofErr w:type="spellStart"/>
      <w:r w:rsidRPr="007B6886">
        <w:rPr>
          <w:rFonts w:ascii="Times New Roman" w:hAnsi="Times New Roman" w:cs="Times New Roman"/>
          <w:iCs/>
          <w:sz w:val="26"/>
          <w:szCs w:val="26"/>
        </w:rPr>
        <w:t>bộ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nén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p>
    <w:p w14:paraId="73B7027A"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Sau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nén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gói</w:t>
      </w:r>
      <w:proofErr w:type="spellEnd"/>
      <w:r w:rsidRPr="007B6886">
        <w:rPr>
          <w:rFonts w:ascii="Times New Roman" w:hAnsi="Times New Roman" w:cs="Times New Roman"/>
          <w:iCs/>
          <w:sz w:val="26"/>
          <w:szCs w:val="26"/>
        </w:rPr>
        <w:t xml:space="preserve"> .zip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Android </w:t>
      </w:r>
      <w:proofErr w:type="gramStart"/>
      <w:r w:rsidRPr="007B6886">
        <w:rPr>
          <w:rFonts w:ascii="Times New Roman" w:hAnsi="Times New Roman" w:cs="Times New Roman"/>
          <w:iCs/>
          <w:sz w:val="26"/>
          <w:szCs w:val="26"/>
        </w:rPr>
        <w:t>Studio ,</w:t>
      </w:r>
      <w:proofErr w:type="gram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mục</w:t>
      </w:r>
      <w:proofErr w:type="spellEnd"/>
      <w:r w:rsidRPr="007B6886">
        <w:rPr>
          <w:rFonts w:ascii="Times New Roman" w:hAnsi="Times New Roman" w:cs="Times New Roman"/>
          <w:iCs/>
          <w:sz w:val="26"/>
          <w:szCs w:val="26"/>
        </w:rPr>
        <w:t xml:space="preserve"> \android-studio\bin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chạy</w:t>
      </w:r>
      <w:proofErr w:type="spellEnd"/>
      <w:r w:rsidRPr="007B6886">
        <w:rPr>
          <w:rFonts w:ascii="Times New Roman" w:hAnsi="Times New Roman" w:cs="Times New Roman"/>
          <w:iCs/>
          <w:sz w:val="26"/>
          <w:szCs w:val="26"/>
        </w:rPr>
        <w:t xml:space="preserve"> file studio.exe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studio64.exe, </w:t>
      </w:r>
      <w:proofErr w:type="spellStart"/>
      <w:r w:rsidRPr="007B6886">
        <w:rPr>
          <w:rFonts w:ascii="Times New Roman" w:hAnsi="Times New Roman" w:cs="Times New Roman"/>
          <w:iCs/>
          <w:sz w:val="26"/>
          <w:szCs w:val="26"/>
        </w:rPr>
        <w:t>nếu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máy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64-bit).</w:t>
      </w:r>
    </w:p>
    <w:p w14:paraId="4EE6F363"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Android Studio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yêu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định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dẫn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mục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chứa</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nén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w:t>
      </w:r>
      <w:proofErr w:type="spellEnd"/>
      <w:r w:rsidRPr="007B6886">
        <w:rPr>
          <w:rFonts w:ascii="Times New Roman" w:hAnsi="Times New Roman" w:cs="Times New Roman"/>
          <w:iCs/>
          <w:sz w:val="26"/>
          <w:szCs w:val="26"/>
        </w:rPr>
        <w:t xml:space="preserve"> file .zip ở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khoanh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lá</w:t>
      </w:r>
      <w:proofErr w:type="spellEnd"/>
      <w:r w:rsidRPr="007B6886">
        <w:rPr>
          <w:rFonts w:ascii="Times New Roman" w:hAnsi="Times New Roman" w:cs="Times New Roman"/>
          <w:iCs/>
          <w:sz w:val="26"/>
          <w:szCs w:val="26"/>
        </w:rPr>
        <w:t xml:space="preserve"> ở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Wizard:</w:t>
      </w:r>
    </w:p>
    <w:p w14:paraId="0D13FA8E" w14:textId="07C9392F"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35B9484B" wp14:editId="24D48399">
            <wp:extent cx="4789170" cy="3045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9170" cy="3045460"/>
                    </a:xfrm>
                    <a:prstGeom prst="rect">
                      <a:avLst/>
                    </a:prstGeom>
                    <a:noFill/>
                    <a:ln>
                      <a:noFill/>
                    </a:ln>
                  </pic:spPr>
                </pic:pic>
              </a:graphicData>
            </a:graphic>
          </wp:inline>
        </w:drawing>
      </w:r>
    </w:p>
    <w:p w14:paraId="527FC80A"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Nếu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sau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tìm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thấy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đường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dẫn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Android SDK </w:t>
      </w:r>
      <w:proofErr w:type="spellStart"/>
      <w:r w:rsidRPr="007B6886">
        <w:rPr>
          <w:rFonts w:ascii="Times New Roman" w:hAnsi="Times New Roman" w:cs="Times New Roman"/>
          <w:iCs/>
          <w:sz w:val="26"/>
          <w:szCs w:val="26"/>
        </w:rPr>
        <w:t>thì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ta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cứ</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Configure &gt; Settings:</w:t>
      </w:r>
    </w:p>
    <w:p w14:paraId="0B2A1927" w14:textId="376CBFAA"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20173CFD" wp14:editId="70ACFCD7">
            <wp:extent cx="4099560" cy="2650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9560" cy="2650490"/>
                    </a:xfrm>
                    <a:prstGeom prst="rect">
                      <a:avLst/>
                    </a:prstGeom>
                    <a:noFill/>
                    <a:ln>
                      <a:noFill/>
                    </a:ln>
                  </pic:spPr>
                </pic:pic>
              </a:graphicData>
            </a:graphic>
          </wp:inline>
        </w:drawing>
      </w:r>
    </w:p>
    <w:p w14:paraId="6913A7C2" w14:textId="77777777" w:rsidR="00E96068" w:rsidRPr="007B6886" w:rsidRDefault="00E96068" w:rsidP="007B6886">
      <w:p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Appearance &amp; Behavior &gt; System Settings &gt; Android SDK &gt; Edit:</w:t>
      </w:r>
    </w:p>
    <w:p w14:paraId="3217BF54" w14:textId="41405616"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lastRenderedPageBreak/>
        <w:drawing>
          <wp:inline distT="0" distB="0" distL="0" distR="0" wp14:anchorId="368B8449" wp14:editId="39AD1D0D">
            <wp:extent cx="4719320" cy="3192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9320" cy="3192780"/>
                    </a:xfrm>
                    <a:prstGeom prst="rect">
                      <a:avLst/>
                    </a:prstGeom>
                    <a:noFill/>
                    <a:ln>
                      <a:noFill/>
                    </a:ln>
                  </pic:spPr>
                </pic:pic>
              </a:graphicData>
            </a:graphic>
          </wp:inline>
        </w:drawing>
      </w:r>
    </w:p>
    <w:p w14:paraId="5413CB09" w14:textId="5F3962D6" w:rsidR="00E96068" w:rsidRPr="007B6886" w:rsidRDefault="002A4C86" w:rsidP="002A4C86">
      <w:pPr>
        <w:pStyle w:val="Muclon"/>
        <w:outlineLvl w:val="0"/>
      </w:pPr>
      <w:bookmarkStart w:id="791" w:name="_Toc100281140"/>
      <w:r>
        <w:rPr>
          <w:lang w:val="en-US"/>
        </w:rPr>
        <w:t xml:space="preserve">1.3 </w:t>
      </w:r>
      <w:r w:rsidR="00E96068" w:rsidRPr="007B6886">
        <w:t>Tìm hiểu Phần mềm XamPP</w:t>
      </w:r>
      <w:bookmarkEnd w:id="791"/>
    </w:p>
    <w:p w14:paraId="16610A17" w14:textId="3DD788FB" w:rsidR="00E96068" w:rsidRPr="007B6886" w:rsidRDefault="002A4C86" w:rsidP="002A4C86">
      <w:pPr>
        <w:pStyle w:val="Muclon"/>
        <w:outlineLvl w:val="1"/>
      </w:pPr>
      <w:bookmarkStart w:id="792" w:name="_Toc100281141"/>
      <w:r>
        <w:rPr>
          <w:lang w:val="en-US"/>
        </w:rPr>
        <w:t xml:space="preserve">1.3.1 </w:t>
      </w:r>
      <w:r w:rsidR="00E96068" w:rsidRPr="007B6886">
        <w:t xml:space="preserve">Xampp là </w:t>
      </w:r>
      <w:proofErr w:type="gramStart"/>
      <w:r w:rsidR="00E96068" w:rsidRPr="007B6886">
        <w:t>gì ?</w:t>
      </w:r>
      <w:bookmarkEnd w:id="792"/>
      <w:proofErr w:type="gramEnd"/>
    </w:p>
    <w:p w14:paraId="23CCC476" w14:textId="5567905D" w:rsidR="00E96068" w:rsidRPr="007B6886" w:rsidRDefault="00E96068" w:rsidP="00755856">
      <w:pPr>
        <w:spacing w:before="120" w:after="120" w:line="288" w:lineRule="auto"/>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215EBE36" wp14:editId="7DA8F262">
            <wp:extent cx="5230495" cy="2743200"/>
            <wp:effectExtent l="0" t="0" r="8255" b="0"/>
            <wp:docPr id="19" name="Picture 19" descr="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AMP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0495" cy="2743200"/>
                    </a:xfrm>
                    <a:prstGeom prst="rect">
                      <a:avLst/>
                    </a:prstGeom>
                    <a:noFill/>
                    <a:ln>
                      <a:noFill/>
                    </a:ln>
                  </pic:spPr>
                </pic:pic>
              </a:graphicData>
            </a:graphic>
          </wp:inline>
        </w:drawing>
      </w:r>
    </w:p>
    <w:p w14:paraId="0199ADE0"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PHP. XAMPP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web server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sẵn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PHP, Apache, MySQL…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hữu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người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phép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đóng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hoặc</w:t>
      </w:r>
      <w:proofErr w:type="spellEnd"/>
      <w:r w:rsidRPr="007B6886">
        <w:rPr>
          <w:rFonts w:ascii="Times New Roman" w:hAnsi="Times New Roman" w:cs="Times New Roman"/>
          <w:iCs/>
          <w:sz w:val="26"/>
          <w:szCs w:val="26"/>
        </w:rPr>
        <w:t xml:space="preserve"> reboot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server </w:t>
      </w:r>
      <w:proofErr w:type="spellStart"/>
      <w:r w:rsidRPr="007B6886">
        <w:rPr>
          <w:rFonts w:ascii="Times New Roman" w:hAnsi="Times New Roman" w:cs="Times New Roman"/>
          <w:iCs/>
          <w:sz w:val="26"/>
          <w:szCs w:val="26"/>
        </w:rPr>
        <w:t>mọi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lúc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Ngoài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source code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w:t>
      </w:r>
    </w:p>
    <w:p w14:paraId="7FB01707" w14:textId="77777777" w:rsidR="00E96068" w:rsidRPr="007B6886" w:rsidRDefault="00E96068" w:rsidP="007B6886">
      <w:pPr>
        <w:spacing w:before="120" w:after="120" w:line="288" w:lineRule="auto"/>
        <w:jc w:val="both"/>
        <w:rPr>
          <w:rFonts w:ascii="Times New Roman" w:hAnsi="Times New Roman" w:cs="Times New Roman"/>
          <w:iCs/>
          <w:sz w:val="26"/>
          <w:szCs w:val="26"/>
        </w:rPr>
      </w:pPr>
    </w:p>
    <w:p w14:paraId="71C45699" w14:textId="4ADDBFC5" w:rsidR="00E96068" w:rsidRPr="007B6886" w:rsidRDefault="00E96068" w:rsidP="0075585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lastRenderedPageBreak/>
        <w:t>Đánh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trọng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yếu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dựng</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dành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trọng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yếu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hỗ</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lẫn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nhau</w:t>
      </w:r>
      <w:proofErr w:type="spellEnd"/>
      <w:r w:rsidRPr="007B6886">
        <w:rPr>
          <w:rFonts w:ascii="Times New Roman" w:hAnsi="Times New Roman" w:cs="Times New Roman"/>
          <w:iCs/>
          <w:sz w:val="26"/>
          <w:szCs w:val="26"/>
        </w:rPr>
        <w:t xml:space="preserve"> bao </w:t>
      </w:r>
      <w:proofErr w:type="spellStart"/>
      <w:r w:rsidRPr="007B6886">
        <w:rPr>
          <w:rFonts w:ascii="Times New Roman" w:hAnsi="Times New Roman" w:cs="Times New Roman"/>
          <w:iCs/>
          <w:sz w:val="26"/>
          <w:szCs w:val="26"/>
        </w:rPr>
        <w:t>gồm</w:t>
      </w:r>
      <w:proofErr w:type="spellEnd"/>
      <w:r w:rsidRPr="007B6886">
        <w:rPr>
          <w:rFonts w:ascii="Times New Roman" w:hAnsi="Times New Roman" w:cs="Times New Roman"/>
          <w:iCs/>
          <w:sz w:val="26"/>
          <w:szCs w:val="26"/>
        </w:rPr>
        <w:t>:</w:t>
      </w:r>
    </w:p>
    <w:p w14:paraId="143B2A5D" w14:textId="77777777" w:rsidR="00E96068" w:rsidRPr="007B6886" w:rsidRDefault="00E96068" w:rsidP="00571B89">
      <w:pPr>
        <w:pStyle w:val="ListParagraph"/>
        <w:numPr>
          <w:ilvl w:val="0"/>
          <w:numId w:val="9"/>
        </w:num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Apache</w:t>
      </w:r>
    </w:p>
    <w:p w14:paraId="3CD4F226" w14:textId="77777777" w:rsidR="00E96068" w:rsidRPr="007B6886" w:rsidRDefault="00E96068" w:rsidP="00571B89">
      <w:pPr>
        <w:pStyle w:val="ListParagraph"/>
        <w:numPr>
          <w:ilvl w:val="0"/>
          <w:numId w:val="9"/>
        </w:num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PHP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nền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tập</w:t>
      </w:r>
      <w:proofErr w:type="spellEnd"/>
      <w:r w:rsidRPr="007B6886">
        <w:rPr>
          <w:rFonts w:ascii="Times New Roman" w:hAnsi="Times New Roman" w:cs="Times New Roman"/>
          <w:iCs/>
          <w:sz w:val="26"/>
          <w:szCs w:val="26"/>
        </w:rPr>
        <w:t xml:space="preserve"> tin script *.</w:t>
      </w:r>
      <w:proofErr w:type="spellStart"/>
      <w:r w:rsidRPr="007B6886">
        <w:rPr>
          <w:rFonts w:ascii="Times New Roman" w:hAnsi="Times New Roman" w:cs="Times New Roman"/>
          <w:iCs/>
          <w:sz w:val="26"/>
          <w:szCs w:val="26"/>
        </w:rPr>
        <w:t>php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w:t>
      </w:r>
    </w:p>
    <w:p w14:paraId="505A76C4" w14:textId="77777777" w:rsidR="00E96068" w:rsidRPr="007B6886" w:rsidRDefault="00E96068" w:rsidP="00571B89">
      <w:pPr>
        <w:pStyle w:val="ListParagraph"/>
        <w:numPr>
          <w:ilvl w:val="0"/>
          <w:numId w:val="9"/>
        </w:numPr>
        <w:spacing w:before="120" w:after="120" w:line="288" w:lineRule="auto"/>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MySql</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trị</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w:t>
      </w:r>
    </w:p>
    <w:p w14:paraId="398B2AAD" w14:textId="77777777" w:rsidR="00E96068" w:rsidRPr="007B6886" w:rsidRDefault="00E96068" w:rsidP="00571B89">
      <w:pPr>
        <w:pStyle w:val="ListParagraph"/>
        <w:numPr>
          <w:ilvl w:val="0"/>
          <w:numId w:val="9"/>
        </w:numPr>
        <w:spacing w:before="120" w:after="120" w:line="288" w:lineRule="auto"/>
        <w:jc w:val="both"/>
        <w:rPr>
          <w:rFonts w:ascii="Times New Roman" w:hAnsi="Times New Roman" w:cs="Times New Roman"/>
          <w:iCs/>
          <w:sz w:val="26"/>
          <w:szCs w:val="26"/>
        </w:rPr>
      </w:pPr>
      <w:r w:rsidRPr="007B6886">
        <w:rPr>
          <w:rFonts w:ascii="Times New Roman" w:hAnsi="Times New Roman" w:cs="Times New Roman"/>
          <w:iCs/>
          <w:sz w:val="26"/>
          <w:szCs w:val="26"/>
        </w:rPr>
        <w:t>Perl</w:t>
      </w:r>
    </w:p>
    <w:p w14:paraId="2AF0F0C9" w14:textId="19DACC8D" w:rsidR="00E96068" w:rsidRPr="00B97896" w:rsidRDefault="002A4C86" w:rsidP="002A4C86">
      <w:pPr>
        <w:pStyle w:val="Muclon"/>
        <w:outlineLvl w:val="1"/>
      </w:pPr>
      <w:bookmarkStart w:id="793" w:name="_Toc100281142"/>
      <w:r>
        <w:rPr>
          <w:lang w:val="en-US"/>
        </w:rPr>
        <w:t xml:space="preserve">1.3.2 </w:t>
      </w:r>
      <w:r w:rsidR="00E96068" w:rsidRPr="00B97896">
        <w:t>Các thành phần chính của Xampp</w:t>
      </w:r>
      <w:bookmarkEnd w:id="793"/>
    </w:p>
    <w:p w14:paraId="785222DC"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Cho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chưa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sự</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ý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thuật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tắt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X, Apache, MySQL, PHP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Perl. </w:t>
      </w:r>
      <w:proofErr w:type="spellStart"/>
      <w:r w:rsidRPr="007B6886">
        <w:rPr>
          <w:rFonts w:ascii="Times New Roman" w:hAnsi="Times New Roman" w:cs="Times New Roman"/>
          <w:iCs/>
          <w:sz w:val="26"/>
          <w:szCs w:val="26"/>
        </w:rPr>
        <w:t>Chữ</w:t>
      </w:r>
      <w:proofErr w:type="spellEnd"/>
      <w:r w:rsidRPr="007B6886">
        <w:rPr>
          <w:rFonts w:ascii="Times New Roman" w:hAnsi="Times New Roman" w:cs="Times New Roman"/>
          <w:iCs/>
          <w:sz w:val="26"/>
          <w:szCs w:val="26"/>
        </w:rPr>
        <w:t xml:space="preserve"> X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tắt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cross platform, </w:t>
      </w:r>
      <w:proofErr w:type="spellStart"/>
      <w:r w:rsidRPr="007B6886">
        <w:rPr>
          <w:rFonts w:ascii="Times New Roman" w:hAnsi="Times New Roman" w:cs="Times New Roman"/>
          <w:iCs/>
          <w:sz w:val="26"/>
          <w:szCs w:val="26"/>
        </w:rPr>
        <w:t>ám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Windows, Mac, Linux, Solaris…</w:t>
      </w:r>
    </w:p>
    <w:p w14:paraId="02105BF2" w14:textId="024941C1" w:rsidR="00E96068" w:rsidRPr="007B6886" w:rsidRDefault="00E96068" w:rsidP="00755856">
      <w:pPr>
        <w:pStyle w:val="ListParagraph"/>
        <w:spacing w:before="120" w:after="120" w:line="288" w:lineRule="auto"/>
        <w:ind w:left="390"/>
        <w:jc w:val="center"/>
        <w:rPr>
          <w:rFonts w:ascii="Times New Roman" w:hAnsi="Times New Roman" w:cs="Times New Roman"/>
          <w:iCs/>
          <w:sz w:val="26"/>
          <w:szCs w:val="26"/>
        </w:rPr>
      </w:pPr>
      <w:r w:rsidRPr="007B6886">
        <w:rPr>
          <w:rFonts w:ascii="Times New Roman" w:hAnsi="Times New Roman" w:cs="Times New Roman"/>
          <w:noProof/>
          <w:sz w:val="26"/>
          <w:szCs w:val="26"/>
        </w:rPr>
        <w:drawing>
          <wp:inline distT="0" distB="0" distL="0" distR="0" wp14:anchorId="4AB3E15A" wp14:editId="131AB2C7">
            <wp:extent cx="4502150" cy="2363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2150" cy="2363470"/>
                    </a:xfrm>
                    <a:prstGeom prst="rect">
                      <a:avLst/>
                    </a:prstGeom>
                    <a:noFill/>
                    <a:ln>
                      <a:noFill/>
                    </a:ln>
                  </pic:spPr>
                </pic:pic>
              </a:graphicData>
            </a:graphic>
          </wp:inline>
        </w:drawing>
      </w:r>
    </w:p>
    <w:p w14:paraId="48A3F681"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thành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sẵn</w:t>
      </w:r>
      <w:proofErr w:type="spellEnd"/>
    </w:p>
    <w:p w14:paraId="5534976B" w14:textId="26FC534D" w:rsidR="00E96068" w:rsidRPr="00B97896" w:rsidRDefault="002A4C86" w:rsidP="002A4C86">
      <w:pPr>
        <w:pStyle w:val="Muclon"/>
      </w:pPr>
      <w:bookmarkStart w:id="794" w:name="_Toc100281143"/>
      <w:r>
        <w:rPr>
          <w:lang w:val="en-US"/>
        </w:rPr>
        <w:t xml:space="preserve">1.3.2.1 </w:t>
      </w:r>
      <w:r w:rsidR="00E96068" w:rsidRPr="00B97896">
        <w:t>Apache</w:t>
      </w:r>
      <w:bookmarkEnd w:id="794"/>
    </w:p>
    <w:p w14:paraId="230B88DE" w14:textId="2F5101EB"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Apache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website software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source code </w:t>
      </w:r>
      <w:proofErr w:type="spellStart"/>
      <w:r w:rsidRPr="007B6886">
        <w:rPr>
          <w:rFonts w:ascii="Times New Roman" w:hAnsi="Times New Roman" w:cs="Times New Roman"/>
          <w:iCs/>
          <w:sz w:val="26"/>
          <w:szCs w:val="26"/>
        </w:rPr>
        <w:t>mở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miễn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46%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web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Apache Software Foundation.</w:t>
      </w:r>
    </w:p>
    <w:p w14:paraId="0C8E648C"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Ra </w:t>
      </w:r>
      <w:proofErr w:type="spellStart"/>
      <w:r w:rsidRPr="007B6886">
        <w:rPr>
          <w:rFonts w:ascii="Times New Roman" w:hAnsi="Times New Roman" w:cs="Times New Roman"/>
          <w:iCs/>
          <w:sz w:val="26"/>
          <w:szCs w:val="26"/>
        </w:rPr>
        <w:t>đời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20 </w:t>
      </w:r>
      <w:proofErr w:type="spellStart"/>
      <w:r w:rsidRPr="007B6886">
        <w:rPr>
          <w:rFonts w:ascii="Times New Roman" w:hAnsi="Times New Roman" w:cs="Times New Roman"/>
          <w:iCs/>
          <w:sz w:val="26"/>
          <w:szCs w:val="26"/>
        </w:rPr>
        <w:t>năm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trước</w:t>
      </w:r>
      <w:proofErr w:type="spellEnd"/>
      <w:r w:rsidRPr="007B6886">
        <w:rPr>
          <w:rFonts w:ascii="Times New Roman" w:hAnsi="Times New Roman" w:cs="Times New Roman"/>
          <w:iCs/>
          <w:sz w:val="26"/>
          <w:szCs w:val="26"/>
        </w:rPr>
        <w:t xml:space="preserve">, Apache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chuyên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web server </w:t>
      </w:r>
      <w:proofErr w:type="spellStart"/>
      <w:r w:rsidRPr="007B6886">
        <w:rPr>
          <w:rFonts w:ascii="Times New Roman" w:hAnsi="Times New Roman" w:cs="Times New Roman"/>
          <w:iCs/>
          <w:sz w:val="26"/>
          <w:szCs w:val="26"/>
        </w:rPr>
        <w:t>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website. Song </w:t>
      </w:r>
      <w:proofErr w:type="spellStart"/>
      <w:r w:rsidRPr="007B6886">
        <w:rPr>
          <w:rFonts w:ascii="Times New Roman" w:hAnsi="Times New Roman" w:cs="Times New Roman"/>
          <w:iCs/>
          <w:sz w:val="26"/>
          <w:szCs w:val="26"/>
        </w:rPr>
        <w:t>song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NGINX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web </w:t>
      </w:r>
      <w:proofErr w:type="spellStart"/>
      <w:r w:rsidRPr="007B6886">
        <w:rPr>
          <w:rFonts w:ascii="Times New Roman" w:hAnsi="Times New Roman" w:cs="Times New Roman"/>
          <w:iCs/>
          <w:sz w:val="26"/>
          <w:szCs w:val="26"/>
        </w:rPr>
        <w:t>phổ</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Apache </w:t>
      </w:r>
      <w:proofErr w:type="spellStart"/>
      <w:r w:rsidRPr="007B6886">
        <w:rPr>
          <w:rFonts w:ascii="Times New Roman" w:hAnsi="Times New Roman" w:cs="Times New Roman"/>
          <w:iCs/>
          <w:sz w:val="26"/>
          <w:szCs w:val="26"/>
        </w:rPr>
        <w:t>giúp</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sở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hữu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server </w:t>
      </w:r>
      <w:proofErr w:type="spellStart"/>
      <w:r w:rsidRPr="007B6886">
        <w:rPr>
          <w:rFonts w:ascii="Times New Roman" w:hAnsi="Times New Roman" w:cs="Times New Roman"/>
          <w:iCs/>
          <w:sz w:val="26"/>
          <w:szCs w:val="26"/>
        </w:rPr>
        <w:t>hoàn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nội</w:t>
      </w:r>
      <w:proofErr w:type="spellEnd"/>
      <w:r w:rsidRPr="007B6886">
        <w:rPr>
          <w:rFonts w:ascii="Times New Roman" w:hAnsi="Times New Roman" w:cs="Times New Roman"/>
          <w:iCs/>
          <w:sz w:val="26"/>
          <w:szCs w:val="26"/>
        </w:rPr>
        <w:t xml:space="preserve"> dung </w:t>
      </w:r>
      <w:proofErr w:type="spellStart"/>
      <w:r w:rsidRPr="007B6886">
        <w:rPr>
          <w:rFonts w:ascii="Times New Roman" w:hAnsi="Times New Roman" w:cs="Times New Roman"/>
          <w:iCs/>
          <w:sz w:val="26"/>
          <w:szCs w:val="26"/>
        </w:rPr>
        <w:t>lên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bật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gặp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nào</w:t>
      </w:r>
      <w:proofErr w:type="spellEnd"/>
      <w:r w:rsidRPr="007B6886">
        <w:rPr>
          <w:rFonts w:ascii="Times New Roman" w:hAnsi="Times New Roman" w:cs="Times New Roman"/>
          <w:iCs/>
          <w:sz w:val="26"/>
          <w:szCs w:val="26"/>
        </w:rPr>
        <w:t>.</w:t>
      </w:r>
    </w:p>
    <w:p w14:paraId="4DB415AB" w14:textId="04DD1C93" w:rsidR="00E96068" w:rsidRPr="00B97896" w:rsidRDefault="000641D6" w:rsidP="000641D6">
      <w:pPr>
        <w:pStyle w:val="Muclon"/>
      </w:pPr>
      <w:bookmarkStart w:id="795" w:name="_Toc100281144"/>
      <w:r>
        <w:rPr>
          <w:lang w:val="en-US"/>
        </w:rPr>
        <w:lastRenderedPageBreak/>
        <w:t xml:space="preserve">1.3.2.2 </w:t>
      </w:r>
      <w:r w:rsidR="00E96068" w:rsidRPr="00B97896">
        <w:t>MySQL</w:t>
      </w:r>
      <w:bookmarkEnd w:id="795"/>
    </w:p>
    <w:p w14:paraId="4D049830" w14:textId="74A6F726"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sở</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ưu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nhanh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chóng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dễ</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MySQL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thương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hiện</w:t>
      </w:r>
      <w:proofErr w:type="spellEnd"/>
      <w:r w:rsidRPr="007B6886">
        <w:rPr>
          <w:rFonts w:ascii="Times New Roman" w:hAnsi="Times New Roman" w:cs="Times New Roman"/>
          <w:iCs/>
          <w:sz w:val="26"/>
          <w:szCs w:val="26"/>
        </w:rPr>
        <w:t xml:space="preserve"> nay.</w:t>
      </w:r>
    </w:p>
    <w:p w14:paraId="444F4B98" w14:textId="77777777"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ty </w:t>
      </w:r>
      <w:proofErr w:type="spellStart"/>
      <w:r w:rsidRPr="007B6886">
        <w:rPr>
          <w:rFonts w:ascii="Times New Roman" w:hAnsi="Times New Roman" w:cs="Times New Roman"/>
          <w:iCs/>
          <w:sz w:val="26"/>
          <w:szCs w:val="26"/>
        </w:rPr>
        <w:t>Thụy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ưa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bởi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ưu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sau</w:t>
      </w:r>
      <w:proofErr w:type="spellEnd"/>
      <w:r w:rsidRPr="007B6886">
        <w:rPr>
          <w:rFonts w:ascii="Times New Roman" w:hAnsi="Times New Roman" w:cs="Times New Roman"/>
          <w:iCs/>
          <w:sz w:val="26"/>
          <w:szCs w:val="26"/>
        </w:rPr>
        <w:t>.</w:t>
      </w:r>
    </w:p>
    <w:p w14:paraId="3113DE1C" w14:textId="77777777" w:rsidR="00E96068" w:rsidRPr="007B6886" w:rsidRDefault="00E96068" w:rsidP="007B6886">
      <w:pPr>
        <w:pStyle w:val="ListParagraph"/>
        <w:spacing w:before="120" w:after="120" w:line="288" w:lineRule="auto"/>
        <w:jc w:val="both"/>
        <w:rPr>
          <w:rFonts w:ascii="Times New Roman" w:hAnsi="Times New Roman" w:cs="Times New Roman"/>
          <w:iCs/>
          <w:sz w:val="26"/>
          <w:szCs w:val="26"/>
        </w:rPr>
      </w:pPr>
    </w:p>
    <w:p w14:paraId="623CB47B"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opensource, </w:t>
      </w:r>
      <w:proofErr w:type="spellStart"/>
      <w:r w:rsidRPr="007B6886">
        <w:rPr>
          <w:rFonts w:ascii="Times New Roman" w:hAnsi="Times New Roman" w:cs="Times New Roman"/>
          <w:iCs/>
          <w:sz w:val="26"/>
          <w:szCs w:val="26"/>
        </w:rPr>
        <w:t>hoàn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miễn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phí</w:t>
      </w:r>
      <w:proofErr w:type="spellEnd"/>
      <w:r w:rsidRPr="007B6886">
        <w:rPr>
          <w:rFonts w:ascii="Times New Roman" w:hAnsi="Times New Roman" w:cs="Times New Roman"/>
          <w:iCs/>
          <w:sz w:val="26"/>
          <w:szCs w:val="26"/>
        </w:rPr>
        <w:t>.</w:t>
      </w:r>
    </w:p>
    <w:p w14:paraId="4DE4CA7E"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Hiệu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suất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MySQL </w:t>
      </w:r>
      <w:proofErr w:type="spellStart"/>
      <w:r w:rsidRPr="007B6886">
        <w:rPr>
          <w:rFonts w:ascii="Times New Roman" w:hAnsi="Times New Roman" w:cs="Times New Roman"/>
          <w:iCs/>
          <w:sz w:val="26"/>
          <w:szCs w:val="26"/>
        </w:rPr>
        <w:t>rất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lượng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lồ</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vẹn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SQL Trigger.</w:t>
      </w:r>
    </w:p>
    <w:p w14:paraId="5D392E9F"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nói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SQL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cấu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trúc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hóa</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w:t>
      </w:r>
    </w:p>
    <w:p w14:paraId="75BE6459"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hầu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 xml:space="preserve"> (Windows, Mac, Linux…) </w:t>
      </w:r>
      <w:proofErr w:type="spellStart"/>
      <w:r w:rsidRPr="007B6886">
        <w:rPr>
          <w:rFonts w:ascii="Times New Roman" w:hAnsi="Times New Roman" w:cs="Times New Roman"/>
          <w:iCs/>
          <w:sz w:val="26"/>
          <w:szCs w:val="26"/>
        </w:rPr>
        <w:t>cùng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PHP, C++, Java…</w:t>
      </w:r>
    </w:p>
    <w:p w14:paraId="241C9B53"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rất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phổ</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w:t>
      </w:r>
    </w:p>
    <w:p w14:paraId="787F95B1"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thông</w:t>
      </w:r>
      <w:proofErr w:type="spellEnd"/>
      <w:r w:rsidRPr="007B6886">
        <w:rPr>
          <w:rFonts w:ascii="Times New Roman" w:hAnsi="Times New Roman" w:cs="Times New Roman"/>
          <w:iCs/>
          <w:sz w:val="26"/>
          <w:szCs w:val="26"/>
        </w:rPr>
        <w:t xml:space="preserve"> tin </w:t>
      </w:r>
      <w:proofErr w:type="spellStart"/>
      <w:r w:rsidRPr="007B6886">
        <w:rPr>
          <w:rFonts w:ascii="Times New Roman" w:hAnsi="Times New Roman" w:cs="Times New Roman"/>
          <w:iCs/>
          <w:sz w:val="26"/>
          <w:szCs w:val="26"/>
        </w:rPr>
        <w:t>khổng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lồ</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chứa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50 </w:t>
      </w:r>
      <w:proofErr w:type="spellStart"/>
      <w:r w:rsidRPr="007B6886">
        <w:rPr>
          <w:rFonts w:ascii="Times New Roman" w:hAnsi="Times New Roman" w:cs="Times New Roman"/>
          <w:iCs/>
          <w:sz w:val="26"/>
          <w:szCs w:val="26"/>
        </w:rPr>
        <w:t>triệu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1 board.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thiểu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board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4GB, </w:t>
      </w:r>
      <w:proofErr w:type="spellStart"/>
      <w:r w:rsidRPr="007B6886">
        <w:rPr>
          <w:rFonts w:ascii="Times New Roman" w:hAnsi="Times New Roman" w:cs="Times New Roman"/>
          <w:iCs/>
          <w:sz w:val="26"/>
          <w:szCs w:val="26"/>
        </w:rPr>
        <w:t>còn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8TB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hệ</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hành</w:t>
      </w:r>
      <w:proofErr w:type="spellEnd"/>
      <w:r w:rsidRPr="007B6886">
        <w:rPr>
          <w:rFonts w:ascii="Times New Roman" w:hAnsi="Times New Roman" w:cs="Times New Roman"/>
          <w:iCs/>
          <w:sz w:val="26"/>
          <w:szCs w:val="26"/>
        </w:rPr>
        <w:t>)</w:t>
      </w:r>
    </w:p>
    <w:p w14:paraId="519E9FA3" w14:textId="77777777" w:rsidR="00E96068" w:rsidRPr="007B6886" w:rsidRDefault="00E96068" w:rsidP="00571B89">
      <w:pPr>
        <w:pStyle w:val="ListParagraph"/>
        <w:numPr>
          <w:ilvl w:val="0"/>
          <w:numId w:val="10"/>
        </w:numPr>
        <w:spacing w:before="120" w:after="120" w:line="288" w:lineRule="auto"/>
        <w:ind w:left="540"/>
        <w:jc w:val="both"/>
        <w:rPr>
          <w:rFonts w:ascii="Times New Roman" w:hAnsi="Times New Roman" w:cs="Times New Roman"/>
          <w:iCs/>
          <w:sz w:val="26"/>
          <w:szCs w:val="26"/>
        </w:rPr>
      </w:pPr>
      <w:r w:rsidRPr="007B6886">
        <w:rPr>
          <w:rFonts w:ascii="Times New Roman" w:hAnsi="Times New Roman" w:cs="Times New Roman"/>
          <w:iCs/>
          <w:sz w:val="26"/>
          <w:szCs w:val="26"/>
        </w:rPr>
        <w:t xml:space="preserve">MySQL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phép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chỉnh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ý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thay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mình</w:t>
      </w:r>
      <w:proofErr w:type="spellEnd"/>
      <w:r w:rsidRPr="007B6886">
        <w:rPr>
          <w:rFonts w:ascii="Times New Roman" w:hAnsi="Times New Roman" w:cs="Times New Roman"/>
          <w:iCs/>
          <w:sz w:val="26"/>
          <w:szCs w:val="26"/>
        </w:rPr>
        <w:t>.</w:t>
      </w:r>
    </w:p>
    <w:p w14:paraId="4D5EFF44" w14:textId="7844D632" w:rsidR="00E96068" w:rsidRPr="00B97896" w:rsidRDefault="000641D6" w:rsidP="000641D6">
      <w:pPr>
        <w:pStyle w:val="Muclon"/>
      </w:pPr>
      <w:bookmarkStart w:id="796" w:name="_Toc100281145"/>
      <w:r>
        <w:rPr>
          <w:lang w:val="en-US"/>
        </w:rPr>
        <w:t xml:space="preserve">1.3.2.3 </w:t>
      </w:r>
      <w:r w:rsidR="00E96068" w:rsidRPr="00B97896">
        <w:t>PHP</w:t>
      </w:r>
      <w:bookmarkEnd w:id="796"/>
    </w:p>
    <w:p w14:paraId="7EB6379B" w14:textId="13422CC7"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PHP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tắt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Hypertext Pre-processor, </w:t>
      </w:r>
      <w:proofErr w:type="spellStart"/>
      <w:r w:rsidRPr="007B6886">
        <w:rPr>
          <w:rFonts w:ascii="Times New Roman" w:hAnsi="Times New Roman" w:cs="Times New Roman"/>
          <w:iCs/>
          <w:sz w:val="26"/>
          <w:szCs w:val="26"/>
        </w:rPr>
        <w:t>tiền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Personal Home Page)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kịch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loại</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tĩnh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script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server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hiểu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tiêu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hóa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Cụ</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script </w:t>
      </w:r>
      <w:proofErr w:type="spellStart"/>
      <w:r w:rsidRPr="007B6886">
        <w:rPr>
          <w:rFonts w:ascii="Times New Roman" w:hAnsi="Times New Roman" w:cs="Times New Roman"/>
          <w:iCs/>
          <w:sz w:val="26"/>
          <w:szCs w:val="26"/>
        </w:rPr>
        <w:t>này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lưu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dưới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tệp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đuôi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sau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server </w:t>
      </w:r>
      <w:proofErr w:type="spellStart"/>
      <w:r w:rsidRPr="007B6886">
        <w:rPr>
          <w:rFonts w:ascii="Times New Roman" w:hAnsi="Times New Roman" w:cs="Times New Roman"/>
          <w:iCs/>
          <w:sz w:val="26"/>
          <w:szCs w:val="26"/>
        </w:rPr>
        <w:t>sẽ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diễn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lên</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template web </w:t>
      </w:r>
      <w:proofErr w:type="spellStart"/>
      <w:r w:rsidRPr="007B6886">
        <w:rPr>
          <w:rFonts w:ascii="Times New Roman" w:hAnsi="Times New Roman" w:cs="Times New Roman"/>
          <w:iCs/>
          <w:sz w:val="26"/>
          <w:szCs w:val="26"/>
        </w:rPr>
        <w:t>mà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lựa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w:t>
      </w:r>
    </w:p>
    <w:p w14:paraId="663E00FD" w14:textId="6CBC84D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HTML,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loại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nội</w:t>
      </w:r>
      <w:proofErr w:type="spellEnd"/>
      <w:r w:rsidRPr="007B6886">
        <w:rPr>
          <w:rFonts w:ascii="Times New Roman" w:hAnsi="Times New Roman" w:cs="Times New Roman"/>
          <w:iCs/>
          <w:sz w:val="26"/>
          <w:szCs w:val="26"/>
        </w:rPr>
        <w:t xml:space="preserve"> dung website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nội</w:t>
      </w:r>
      <w:proofErr w:type="spellEnd"/>
      <w:r w:rsidRPr="007B6886">
        <w:rPr>
          <w:rFonts w:ascii="Times New Roman" w:hAnsi="Times New Roman" w:cs="Times New Roman"/>
          <w:iCs/>
          <w:sz w:val="26"/>
          <w:szCs w:val="26"/>
        </w:rPr>
        <w:t xml:space="preserve"> dung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kê</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quan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số</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loại</w:t>
      </w:r>
      <w:proofErr w:type="spellEnd"/>
      <w:r w:rsidRPr="007B6886">
        <w:rPr>
          <w:rFonts w:ascii="Times New Roman" w:hAnsi="Times New Roman" w:cs="Times New Roman"/>
          <w:iCs/>
          <w:sz w:val="26"/>
          <w:szCs w:val="26"/>
        </w:rPr>
        <w:t xml:space="preserve"> Database </w:t>
      </w:r>
      <w:proofErr w:type="spellStart"/>
      <w:r w:rsidRPr="007B6886">
        <w:rPr>
          <w:rFonts w:ascii="Times New Roman" w:hAnsi="Times New Roman" w:cs="Times New Roman"/>
          <w:iCs/>
          <w:sz w:val="26"/>
          <w:szCs w:val="26"/>
        </w:rPr>
        <w:t>phổ</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MySQL, PostgreSQL, Oracle, Sybase, Informix,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Microsoft SQL Server.</w:t>
      </w:r>
    </w:p>
    <w:p w14:paraId="17E04D60" w14:textId="17410EF0" w:rsidR="00E96068" w:rsidRPr="007B6886" w:rsidRDefault="00E96068" w:rsidP="007B6886">
      <w:pPr>
        <w:spacing w:before="120" w:after="120" w:line="288" w:lineRule="auto"/>
        <w:ind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PHP </w:t>
      </w:r>
      <w:proofErr w:type="spellStart"/>
      <w:r w:rsidRPr="007B6886">
        <w:rPr>
          <w:rFonts w:ascii="Times New Roman" w:hAnsi="Times New Roman" w:cs="Times New Roman"/>
          <w:iCs/>
          <w:sz w:val="26"/>
          <w:szCs w:val="26"/>
        </w:rPr>
        <w:t>thực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tuyệt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biệt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dịch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Apache Module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Unix side. MySQL Server,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được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khởi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thực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vấn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tạp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hợp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lồ</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gian</w:t>
      </w:r>
      <w:proofErr w:type="spellEnd"/>
      <w:r w:rsidRPr="007B6886">
        <w:rPr>
          <w:rFonts w:ascii="Times New Roman" w:hAnsi="Times New Roman" w:cs="Times New Roman"/>
          <w:iCs/>
          <w:sz w:val="26"/>
          <w:szCs w:val="26"/>
        </w:rPr>
        <w:t xml:space="preserve"> Record-setting.</w:t>
      </w:r>
    </w:p>
    <w:p w14:paraId="13050DB5" w14:textId="77777777" w:rsidR="00E96068" w:rsidRPr="007B6886" w:rsidRDefault="00E96068" w:rsidP="007B6886">
      <w:pPr>
        <w:spacing w:before="120" w:after="120" w:line="288" w:lineRule="auto"/>
        <w:ind w:firstLine="567"/>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lastRenderedPageBreak/>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chuyên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w:t>
      </w:r>
      <w:proofErr w:type="spellEnd"/>
      <w:r w:rsidRPr="007B6886">
        <w:rPr>
          <w:rFonts w:ascii="Times New Roman" w:hAnsi="Times New Roman" w:cs="Times New Roman"/>
          <w:iCs/>
          <w:sz w:val="26"/>
          <w:szCs w:val="26"/>
        </w:rPr>
        <w:t xml:space="preserve"> code </w:t>
      </w:r>
      <w:proofErr w:type="spellStart"/>
      <w:r w:rsidRPr="007B6886">
        <w:rPr>
          <w:rFonts w:ascii="Times New Roman" w:hAnsi="Times New Roman" w:cs="Times New Roman"/>
          <w:iCs/>
          <w:sz w:val="26"/>
          <w:szCs w:val="26"/>
        </w:rPr>
        <w:t>từng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đánh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rằng</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tuyệt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dịch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gì</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Apache Module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Unixside</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Đồng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thời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còn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phép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theo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thức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tiếng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POP3, IMAP,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LDAP. </w:t>
      </w:r>
      <w:proofErr w:type="spellStart"/>
      <w:r w:rsidRPr="007B6886">
        <w:rPr>
          <w:rFonts w:ascii="Times New Roman" w:hAnsi="Times New Roman" w:cs="Times New Roman"/>
          <w:iCs/>
          <w:sz w:val="26"/>
          <w:szCs w:val="26"/>
        </w:rPr>
        <w:t>Ngoài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ra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từ</w:t>
      </w:r>
      <w:proofErr w:type="spellEnd"/>
      <w:r w:rsidRPr="007B6886">
        <w:rPr>
          <w:rFonts w:ascii="Times New Roman" w:hAnsi="Times New Roman" w:cs="Times New Roman"/>
          <w:iCs/>
          <w:sz w:val="26"/>
          <w:szCs w:val="26"/>
        </w:rPr>
        <w:t xml:space="preserve"> PHP, PHP4, </w:t>
      </w:r>
      <w:proofErr w:type="spellStart"/>
      <w:r w:rsidRPr="007B6886">
        <w:rPr>
          <w:rFonts w:ascii="Times New Roman" w:hAnsi="Times New Roman" w:cs="Times New Roman"/>
          <w:iCs/>
          <w:sz w:val="26"/>
          <w:szCs w:val="26"/>
        </w:rPr>
        <w:t>còn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hỗ</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Java </w:t>
      </w:r>
      <w:proofErr w:type="spellStart"/>
      <w:r w:rsidRPr="007B6886">
        <w:rPr>
          <w:rFonts w:ascii="Times New Roman" w:hAnsi="Times New Roman" w:cs="Times New Roman"/>
          <w:iCs/>
          <w:sz w:val="26"/>
          <w:szCs w:val="26"/>
        </w:rPr>
        <w:t>cùng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cấu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trúc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phối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COM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COBRA </w:t>
      </w:r>
      <w:proofErr w:type="spellStart"/>
      <w:r w:rsidRPr="007B6886">
        <w:rPr>
          <w:rFonts w:ascii="Times New Roman" w:hAnsi="Times New Roman" w:cs="Times New Roman"/>
          <w:iCs/>
          <w:sz w:val="26"/>
          <w:szCs w:val="26"/>
        </w:rPr>
        <w:t>nhằm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mục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cùng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Đặc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biệt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nữa</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cú</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lệnh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tự</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C.</w:t>
      </w:r>
    </w:p>
    <w:p w14:paraId="3D3BF2F2" w14:textId="11C41E2C" w:rsidR="00E96068" w:rsidRPr="000641D6" w:rsidRDefault="000641D6" w:rsidP="000641D6">
      <w:pPr>
        <w:pStyle w:val="Muclon"/>
        <w:outlineLvl w:val="1"/>
      </w:pPr>
      <w:bookmarkStart w:id="797" w:name="_Toc100281146"/>
      <w:r>
        <w:rPr>
          <w:lang w:val="en-US"/>
        </w:rPr>
        <w:t xml:space="preserve">1.3.3 </w:t>
      </w:r>
      <w:r w:rsidR="00E96068" w:rsidRPr="000641D6">
        <w:t>Perl</w:t>
      </w:r>
      <w:bookmarkEnd w:id="797"/>
    </w:p>
    <w:p w14:paraId="27108B0F" w14:textId="1D21FC36" w:rsidR="00E96068" w:rsidRPr="007B6886" w:rsidRDefault="00E96068" w:rsidP="007B6886">
      <w:pPr>
        <w:pStyle w:val="ListParagraph"/>
        <w:spacing w:before="120" w:after="120" w:line="288" w:lineRule="auto"/>
        <w:ind w:left="0" w:firstLine="567"/>
        <w:jc w:val="both"/>
        <w:rPr>
          <w:rFonts w:ascii="Times New Roman" w:hAnsi="Times New Roman" w:cs="Times New Roman"/>
          <w:iCs/>
          <w:sz w:val="26"/>
          <w:szCs w:val="26"/>
        </w:rPr>
      </w:pPr>
      <w:r w:rsidRPr="007B6886">
        <w:rPr>
          <w:rFonts w:ascii="Times New Roman" w:hAnsi="Times New Roman" w:cs="Times New Roman"/>
          <w:iCs/>
          <w:sz w:val="26"/>
          <w:szCs w:val="26"/>
        </w:rPr>
        <w:t xml:space="preserve">PERL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đầy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đủ</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Practical Extraction and Report Language,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một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hiện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đại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song </w:t>
      </w:r>
      <w:proofErr w:type="spellStart"/>
      <w:r w:rsidRPr="007B6886">
        <w:rPr>
          <w:rFonts w:ascii="Times New Roman" w:hAnsi="Times New Roman" w:cs="Times New Roman"/>
          <w:iCs/>
          <w:sz w:val="26"/>
          <w:szCs w:val="26"/>
        </w:rPr>
        <w:t>song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PHP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Xampp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năng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lọc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bỏ</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thừa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cung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cấp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quan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trọng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thiết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Tuy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nổi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bằng</w:t>
      </w:r>
      <w:proofErr w:type="spellEnd"/>
      <w:r w:rsidRPr="007B6886">
        <w:rPr>
          <w:rFonts w:ascii="Times New Roman" w:hAnsi="Times New Roman" w:cs="Times New Roman"/>
          <w:iCs/>
          <w:sz w:val="26"/>
          <w:szCs w:val="26"/>
        </w:rPr>
        <w:t xml:space="preserve"> PHP, Perl </w:t>
      </w:r>
      <w:proofErr w:type="spellStart"/>
      <w:r w:rsidRPr="007B6886">
        <w:rPr>
          <w:rFonts w:ascii="Times New Roman" w:hAnsi="Times New Roman" w:cs="Times New Roman"/>
          <w:iCs/>
          <w:sz w:val="26"/>
          <w:szCs w:val="26"/>
        </w:rPr>
        <w:t>cũng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những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ưu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điểm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định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nhiều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thế</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cảm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thấy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ấn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tượng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mình</w:t>
      </w:r>
      <w:proofErr w:type="spellEnd"/>
      <w:r w:rsidRPr="007B6886">
        <w:rPr>
          <w:rFonts w:ascii="Times New Roman" w:hAnsi="Times New Roman" w:cs="Times New Roman"/>
          <w:iCs/>
          <w:sz w:val="26"/>
          <w:szCs w:val="26"/>
        </w:rPr>
        <w:t>.</w:t>
      </w:r>
    </w:p>
    <w:p w14:paraId="40B38362" w14:textId="77777777" w:rsidR="00E96068" w:rsidRPr="007B6886" w:rsidRDefault="00E96068" w:rsidP="00571B89">
      <w:pPr>
        <w:pStyle w:val="ListParagraph"/>
        <w:numPr>
          <w:ilvl w:val="0"/>
          <w:numId w:val="11"/>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Tự</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quản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phân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liệu</w:t>
      </w:r>
      <w:proofErr w:type="spellEnd"/>
      <w:r w:rsidRPr="007B6886">
        <w:rPr>
          <w:rFonts w:ascii="Times New Roman" w:hAnsi="Times New Roman" w:cs="Times New Roman"/>
          <w:iCs/>
          <w:sz w:val="26"/>
          <w:szCs w:val="26"/>
        </w:rPr>
        <w:t xml:space="preserve"> website.</w:t>
      </w:r>
    </w:p>
    <w:p w14:paraId="41C424A3" w14:textId="77777777" w:rsidR="00E96068" w:rsidRPr="007B6886" w:rsidRDefault="00E96068" w:rsidP="00571B89">
      <w:pPr>
        <w:pStyle w:val="ListParagraph"/>
        <w:numPr>
          <w:ilvl w:val="0"/>
          <w:numId w:val="11"/>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tốt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với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chuỗi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cú</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ký</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tự</w:t>
      </w:r>
      <w:proofErr w:type="spellEnd"/>
      <w:r w:rsidRPr="007B6886">
        <w:rPr>
          <w:rFonts w:ascii="Times New Roman" w:hAnsi="Times New Roman" w:cs="Times New Roman"/>
          <w:iCs/>
          <w:sz w:val="26"/>
          <w:szCs w:val="26"/>
        </w:rPr>
        <w:t>.</w:t>
      </w:r>
    </w:p>
    <w:p w14:paraId="1CBE597C" w14:textId="77777777" w:rsidR="00E96068" w:rsidRPr="007B6886" w:rsidRDefault="00E96068" w:rsidP="00571B89">
      <w:pPr>
        <w:pStyle w:val="ListParagraph"/>
        <w:numPr>
          <w:ilvl w:val="0"/>
          <w:numId w:val="11"/>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Cộng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đồng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sử</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 xml:space="preserve"> Perl </w:t>
      </w:r>
      <w:proofErr w:type="spellStart"/>
      <w:r w:rsidRPr="007B6886">
        <w:rPr>
          <w:rFonts w:ascii="Times New Roman" w:hAnsi="Times New Roman" w:cs="Times New Roman"/>
          <w:iCs/>
          <w:sz w:val="26"/>
          <w:szCs w:val="26"/>
        </w:rPr>
        <w:t>khá</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lớn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góp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công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việc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xây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dựng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mã</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lệnh</w:t>
      </w:r>
      <w:proofErr w:type="spellEnd"/>
      <w:r w:rsidRPr="007B6886">
        <w:rPr>
          <w:rFonts w:ascii="Times New Roman" w:hAnsi="Times New Roman" w:cs="Times New Roman"/>
          <w:iCs/>
          <w:sz w:val="26"/>
          <w:szCs w:val="26"/>
        </w:rPr>
        <w:t xml:space="preserve"> CPAN </w:t>
      </w:r>
      <w:proofErr w:type="spellStart"/>
      <w:r w:rsidRPr="007B6886">
        <w:rPr>
          <w:rFonts w:ascii="Times New Roman" w:hAnsi="Times New Roman" w:cs="Times New Roman"/>
          <w:iCs/>
          <w:sz w:val="26"/>
          <w:szCs w:val="26"/>
        </w:rPr>
        <w:t>khổng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lồ</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w:t>
      </w:r>
    </w:p>
    <w:p w14:paraId="4D7B9C79" w14:textId="77777777" w:rsidR="00E96068" w:rsidRPr="007B6886" w:rsidRDefault="00E96068" w:rsidP="00571B89">
      <w:pPr>
        <w:pStyle w:val="ListParagraph"/>
        <w:numPr>
          <w:ilvl w:val="0"/>
          <w:numId w:val="11"/>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Tương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tự</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như</w:t>
      </w:r>
      <w:proofErr w:type="spellEnd"/>
      <w:r w:rsidRPr="007B6886">
        <w:rPr>
          <w:rFonts w:ascii="Times New Roman" w:hAnsi="Times New Roman" w:cs="Times New Roman"/>
          <w:iCs/>
          <w:sz w:val="26"/>
          <w:szCs w:val="26"/>
        </w:rPr>
        <w:t xml:space="preserve"> PHP, Perl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cú</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pháp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giống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ngôn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ngữ</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C.</w:t>
      </w:r>
    </w:p>
    <w:p w14:paraId="1A2EB12A" w14:textId="77777777" w:rsidR="00E96068" w:rsidRPr="007B6886" w:rsidRDefault="00E96068" w:rsidP="00571B89">
      <w:pPr>
        <w:pStyle w:val="ListParagraph"/>
        <w:numPr>
          <w:ilvl w:val="0"/>
          <w:numId w:val="11"/>
        </w:numPr>
        <w:spacing w:before="120" w:after="120" w:line="288" w:lineRule="auto"/>
        <w:ind w:left="54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Độ</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hoạt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của</w:t>
      </w:r>
      <w:proofErr w:type="spellEnd"/>
      <w:r w:rsidRPr="007B6886">
        <w:rPr>
          <w:rFonts w:ascii="Times New Roman" w:hAnsi="Times New Roman" w:cs="Times New Roman"/>
          <w:iCs/>
          <w:sz w:val="26"/>
          <w:szCs w:val="26"/>
        </w:rPr>
        <w:t xml:space="preserve"> Perl </w:t>
      </w:r>
      <w:proofErr w:type="spellStart"/>
      <w:r w:rsidRPr="007B6886">
        <w:rPr>
          <w:rFonts w:ascii="Times New Roman" w:hAnsi="Times New Roman" w:cs="Times New Roman"/>
          <w:iCs/>
          <w:sz w:val="26"/>
          <w:szCs w:val="26"/>
        </w:rPr>
        <w:t>cao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cho</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phép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lập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trình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tùy</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biến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chúng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giải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quyết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vấn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đề</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liên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quan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đến</w:t>
      </w:r>
      <w:proofErr w:type="spellEnd"/>
      <w:r w:rsidRPr="007B6886">
        <w:rPr>
          <w:rFonts w:ascii="Times New Roman" w:hAnsi="Times New Roman" w:cs="Times New Roman"/>
          <w:iCs/>
          <w:sz w:val="26"/>
          <w:szCs w:val="26"/>
        </w:rPr>
        <w:t xml:space="preserve"> website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ứng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dụng</w:t>
      </w:r>
      <w:proofErr w:type="spellEnd"/>
      <w:r w:rsidRPr="007B6886">
        <w:rPr>
          <w:rFonts w:ascii="Times New Roman" w:hAnsi="Times New Roman" w:cs="Times New Roman"/>
          <w:iCs/>
          <w:sz w:val="26"/>
          <w:szCs w:val="26"/>
        </w:rPr>
        <w:t>.</w:t>
      </w:r>
    </w:p>
    <w:p w14:paraId="0C4F5E9E" w14:textId="70AD40D3" w:rsidR="00E96068" w:rsidRPr="00B97896" w:rsidRDefault="000641D6" w:rsidP="000641D6">
      <w:pPr>
        <w:pStyle w:val="Muclon"/>
        <w:outlineLvl w:val="1"/>
      </w:pPr>
      <w:bookmarkStart w:id="798" w:name="_Toc100281147"/>
      <w:r>
        <w:rPr>
          <w:lang w:val="en-US"/>
        </w:rPr>
        <w:t xml:space="preserve">1.3.4 </w:t>
      </w:r>
      <w:r w:rsidR="00E96068" w:rsidRPr="00B97896">
        <w:t>Cách cài đặt Xampp</w:t>
      </w:r>
      <w:bookmarkEnd w:id="798"/>
    </w:p>
    <w:p w14:paraId="5BED9C61"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1: Download XAMPP</w:t>
      </w:r>
    </w:p>
    <w:p w14:paraId="45950BEE"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2: </w:t>
      </w:r>
      <w:proofErr w:type="spellStart"/>
      <w:r w:rsidRPr="007B6886">
        <w:rPr>
          <w:rFonts w:ascii="Times New Roman" w:hAnsi="Times New Roman" w:cs="Times New Roman"/>
          <w:iCs/>
          <w:sz w:val="26"/>
          <w:szCs w:val="26"/>
        </w:rPr>
        <w:t>Nhấp</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vào</w:t>
      </w:r>
      <w:proofErr w:type="spellEnd"/>
      <w:r w:rsidRPr="007B6886">
        <w:rPr>
          <w:rFonts w:ascii="Times New Roman" w:hAnsi="Times New Roman" w:cs="Times New Roman"/>
          <w:iCs/>
          <w:sz w:val="26"/>
          <w:szCs w:val="26"/>
        </w:rPr>
        <w:t xml:space="preserve"> file </w:t>
      </w:r>
      <w:proofErr w:type="spellStart"/>
      <w:r w:rsidRPr="007B6886">
        <w:rPr>
          <w:rFonts w:ascii="Times New Roman" w:hAnsi="Times New Roman" w:cs="Times New Roman"/>
          <w:iCs/>
          <w:sz w:val="26"/>
          <w:szCs w:val="26"/>
        </w:rPr>
        <w:t>có</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đuôi</w:t>
      </w:r>
      <w:proofErr w:type="spellEnd"/>
      <w:r w:rsidRPr="007B6886">
        <w:rPr>
          <w:rFonts w:ascii="Times New Roman" w:hAnsi="Times New Roman" w:cs="Times New Roman"/>
          <w:iCs/>
          <w:sz w:val="26"/>
          <w:szCs w:val="26"/>
        </w:rPr>
        <w:t xml:space="preserve"> .exe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file </w:t>
      </w:r>
      <w:proofErr w:type="spellStart"/>
      <w:r w:rsidRPr="007B6886">
        <w:rPr>
          <w:rFonts w:ascii="Times New Roman" w:hAnsi="Times New Roman" w:cs="Times New Roman"/>
          <w:iCs/>
          <w:sz w:val="26"/>
          <w:szCs w:val="26"/>
        </w:rPr>
        <w:t>tải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xuống</w:t>
      </w:r>
      <w:proofErr w:type="spellEnd"/>
      <w:r w:rsidRPr="007B6886">
        <w:rPr>
          <w:rFonts w:ascii="Times New Roman" w:hAnsi="Times New Roman" w:cs="Times New Roman"/>
          <w:iCs/>
          <w:sz w:val="26"/>
          <w:szCs w:val="26"/>
        </w:rPr>
        <w:t>.</w:t>
      </w:r>
    </w:p>
    <w:p w14:paraId="01F78960"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3: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cửa</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sổ</w:t>
      </w:r>
      <w:proofErr w:type="spellEnd"/>
      <w:r w:rsidRPr="007B6886">
        <w:rPr>
          <w:rFonts w:ascii="Times New Roman" w:hAnsi="Times New Roman" w:cs="Times New Roman"/>
          <w:iCs/>
          <w:sz w:val="26"/>
          <w:szCs w:val="26"/>
        </w:rPr>
        <w:t xml:space="preserve"> Set up, </w:t>
      </w:r>
      <w:proofErr w:type="spellStart"/>
      <w:r w:rsidRPr="007B6886">
        <w:rPr>
          <w:rFonts w:ascii="Times New Roman" w:hAnsi="Times New Roman" w:cs="Times New Roman"/>
          <w:iCs/>
          <w:sz w:val="26"/>
          <w:szCs w:val="26"/>
        </w:rPr>
        <w:t>tích</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muốn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Nếu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bạn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muốn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WordPress </w:t>
      </w:r>
      <w:proofErr w:type="spellStart"/>
      <w:r w:rsidRPr="007B6886">
        <w:rPr>
          <w:rFonts w:ascii="Times New Roman" w:hAnsi="Times New Roman" w:cs="Times New Roman"/>
          <w:iCs/>
          <w:sz w:val="26"/>
          <w:szCs w:val="26"/>
        </w:rPr>
        <w:t>trên</w:t>
      </w:r>
      <w:proofErr w:type="spellEnd"/>
      <w:r w:rsidRPr="007B6886">
        <w:rPr>
          <w:rFonts w:ascii="Times New Roman" w:hAnsi="Times New Roman" w:cs="Times New Roman"/>
          <w:iCs/>
          <w:sz w:val="26"/>
          <w:szCs w:val="26"/>
        </w:rPr>
        <w:t xml:space="preserve"> XAMPP, </w:t>
      </w:r>
      <w:proofErr w:type="spellStart"/>
      <w:r w:rsidRPr="007B6886">
        <w:rPr>
          <w:rFonts w:ascii="Times New Roman" w:hAnsi="Times New Roman" w:cs="Times New Roman"/>
          <w:iCs/>
          <w:sz w:val="26"/>
          <w:szCs w:val="26"/>
        </w:rPr>
        <w:t>các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phần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mềm</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bắt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buộc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phải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là</w:t>
      </w:r>
      <w:proofErr w:type="spellEnd"/>
      <w:r w:rsidRPr="007B6886">
        <w:rPr>
          <w:rFonts w:ascii="Times New Roman" w:hAnsi="Times New Roman" w:cs="Times New Roman"/>
          <w:iCs/>
          <w:sz w:val="26"/>
          <w:szCs w:val="26"/>
        </w:rPr>
        <w:t xml:space="preserve"> MySQL, Apache, </w:t>
      </w:r>
      <w:proofErr w:type="spellStart"/>
      <w:r w:rsidRPr="007B6886">
        <w:rPr>
          <w:rFonts w:ascii="Times New Roman" w:hAnsi="Times New Roman" w:cs="Times New Roman"/>
          <w:iCs/>
          <w:sz w:val="26"/>
          <w:szCs w:val="26"/>
        </w:rPr>
        <w:t>PHPMyAdmin</w:t>
      </w:r>
      <w:proofErr w:type="spellEnd"/>
      <w:r w:rsidRPr="007B6886">
        <w:rPr>
          <w:rFonts w:ascii="Times New Roman" w:hAnsi="Times New Roman" w:cs="Times New Roman"/>
          <w:iCs/>
          <w:sz w:val="26"/>
          <w:szCs w:val="26"/>
        </w:rPr>
        <w:t xml:space="preserve">. Sau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xong</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nhấn</w:t>
      </w:r>
      <w:proofErr w:type="spellEnd"/>
      <w:r w:rsidRPr="007B6886">
        <w:rPr>
          <w:rFonts w:ascii="Times New Roman" w:hAnsi="Times New Roman" w:cs="Times New Roman"/>
          <w:iCs/>
          <w:sz w:val="26"/>
          <w:szCs w:val="26"/>
        </w:rPr>
        <w:t xml:space="preserve"> Next.</w:t>
      </w:r>
    </w:p>
    <w:p w14:paraId="105DC82C"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4: </w:t>
      </w:r>
      <w:proofErr w:type="spellStart"/>
      <w:r w:rsidRPr="007B6886">
        <w:rPr>
          <w:rFonts w:ascii="Times New Roman" w:hAnsi="Times New Roman" w:cs="Times New Roman"/>
          <w:iCs/>
          <w:sz w:val="26"/>
          <w:szCs w:val="26"/>
        </w:rPr>
        <w:t>Chọn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thư</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mục</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nhấn</w:t>
      </w:r>
      <w:proofErr w:type="spellEnd"/>
      <w:r w:rsidRPr="007B6886">
        <w:rPr>
          <w:rFonts w:ascii="Times New Roman" w:hAnsi="Times New Roman" w:cs="Times New Roman"/>
          <w:iCs/>
          <w:sz w:val="26"/>
          <w:szCs w:val="26"/>
        </w:rPr>
        <w:t xml:space="preserve"> Next.</w:t>
      </w:r>
    </w:p>
    <w:p w14:paraId="78D4FE79" w14:textId="77777777" w:rsidR="00E96068" w:rsidRPr="007B6886" w:rsidRDefault="00E96068" w:rsidP="007B6886">
      <w:pPr>
        <w:pStyle w:val="ListParagraph"/>
        <w:spacing w:before="120" w:after="120" w:line="288" w:lineRule="auto"/>
        <w:ind w:left="390"/>
        <w:jc w:val="both"/>
        <w:rPr>
          <w:rFonts w:ascii="Times New Roman" w:hAnsi="Times New Roman" w:cs="Times New Roman"/>
          <w:iCs/>
          <w:sz w:val="26"/>
          <w:szCs w:val="26"/>
        </w:rPr>
      </w:pPr>
      <w:proofErr w:type="spellStart"/>
      <w:r w:rsidRPr="007B6886">
        <w:rPr>
          <w:rFonts w:ascii="Times New Roman" w:hAnsi="Times New Roman" w:cs="Times New Roman"/>
          <w:iCs/>
          <w:sz w:val="26"/>
          <w:szCs w:val="26"/>
        </w:rPr>
        <w:t>Bước</w:t>
      </w:r>
      <w:proofErr w:type="spellEnd"/>
      <w:r w:rsidRPr="007B6886">
        <w:rPr>
          <w:rFonts w:ascii="Times New Roman" w:hAnsi="Times New Roman" w:cs="Times New Roman"/>
          <w:iCs/>
          <w:sz w:val="26"/>
          <w:szCs w:val="26"/>
        </w:rPr>
        <w:t xml:space="preserve"> 5: </w:t>
      </w:r>
      <w:proofErr w:type="spellStart"/>
      <w:r w:rsidRPr="007B6886">
        <w:rPr>
          <w:rFonts w:ascii="Times New Roman" w:hAnsi="Times New Roman" w:cs="Times New Roman"/>
          <w:iCs/>
          <w:sz w:val="26"/>
          <w:szCs w:val="26"/>
        </w:rPr>
        <w:t>Chờ</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vài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phút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sau</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khi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cài</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đặt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hoàn</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tất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nhấn</w:t>
      </w:r>
      <w:proofErr w:type="spellEnd"/>
      <w:r w:rsidRPr="007B6886">
        <w:rPr>
          <w:rFonts w:ascii="Times New Roman" w:hAnsi="Times New Roman" w:cs="Times New Roman"/>
          <w:iCs/>
          <w:sz w:val="26"/>
          <w:szCs w:val="26"/>
        </w:rPr>
        <w:t xml:space="preserve"> finish </w:t>
      </w:r>
      <w:proofErr w:type="spellStart"/>
      <w:r w:rsidRPr="007B6886">
        <w:rPr>
          <w:rFonts w:ascii="Times New Roman" w:hAnsi="Times New Roman" w:cs="Times New Roman"/>
          <w:iCs/>
          <w:sz w:val="26"/>
          <w:szCs w:val="26"/>
        </w:rPr>
        <w:t>để</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kết</w:t>
      </w:r>
      <w:proofErr w:type="spellEnd"/>
      <w:r w:rsidRPr="007B6886">
        <w:rPr>
          <w:rFonts w:ascii="Times New Roman" w:hAnsi="Times New Roman" w:cs="Times New Roman"/>
          <w:iCs/>
          <w:sz w:val="26"/>
          <w:szCs w:val="26"/>
        </w:rPr>
        <w:t xml:space="preserve"> </w:t>
      </w:r>
      <w:proofErr w:type="spellStart"/>
      <w:r w:rsidRPr="007B6886">
        <w:rPr>
          <w:rFonts w:ascii="Times New Roman" w:hAnsi="Times New Roman" w:cs="Times New Roman"/>
          <w:iCs/>
          <w:sz w:val="26"/>
          <w:szCs w:val="26"/>
        </w:rPr>
        <w:t>thúc</w:t>
      </w:r>
      <w:proofErr w:type="spellEnd"/>
      <w:r w:rsidRPr="007B6886">
        <w:rPr>
          <w:rFonts w:ascii="Times New Roman" w:hAnsi="Times New Roman" w:cs="Times New Roman"/>
          <w:iCs/>
          <w:sz w:val="26"/>
          <w:szCs w:val="26"/>
        </w:rPr>
        <w:t>.</w:t>
      </w:r>
    </w:p>
    <w:p w14:paraId="643469E7" w14:textId="1E336B89" w:rsidR="00E96068" w:rsidRPr="007B6886" w:rsidRDefault="00E96068" w:rsidP="007B6886">
      <w:pPr>
        <w:spacing w:before="120" w:after="120" w:line="288" w:lineRule="auto"/>
        <w:jc w:val="both"/>
        <w:rPr>
          <w:rFonts w:ascii="Times New Roman" w:hAnsi="Times New Roman" w:cs="Times New Roman"/>
          <w:b/>
          <w:sz w:val="26"/>
          <w:szCs w:val="26"/>
        </w:rPr>
      </w:pPr>
      <w:r w:rsidRPr="007B6886">
        <w:rPr>
          <w:rFonts w:ascii="Times New Roman" w:hAnsi="Times New Roman" w:cs="Times New Roman"/>
          <w:b/>
          <w:sz w:val="26"/>
          <w:szCs w:val="26"/>
        </w:rPr>
        <w:t xml:space="preserve"> </w:t>
      </w:r>
      <w:r w:rsidRPr="007B6886">
        <w:rPr>
          <w:rFonts w:ascii="Times New Roman" w:hAnsi="Times New Roman" w:cs="Times New Roman"/>
          <w:b/>
          <w:sz w:val="26"/>
          <w:szCs w:val="26"/>
        </w:rPr>
        <w:br w:type="page"/>
      </w:r>
    </w:p>
    <w:p w14:paraId="378D319F" w14:textId="632977F2" w:rsidR="005D5F51" w:rsidRPr="009E3399" w:rsidRDefault="000641D6" w:rsidP="000641D6">
      <w:pPr>
        <w:pStyle w:val="NoSpacing"/>
        <w:numPr>
          <w:ilvl w:val="0"/>
          <w:numId w:val="0"/>
        </w:numPr>
        <w:outlineLvl w:val="0"/>
        <w:rPr>
          <w:b/>
          <w:i w:val="0"/>
          <w:sz w:val="26"/>
          <w:szCs w:val="26"/>
        </w:rPr>
      </w:pPr>
      <w:bookmarkStart w:id="799" w:name="_Toc100281148"/>
      <w:r w:rsidRPr="009E3399">
        <w:rPr>
          <w:b/>
          <w:i w:val="0"/>
          <w:sz w:val="26"/>
          <w:szCs w:val="26"/>
        </w:rPr>
        <w:lastRenderedPageBreak/>
        <w:t xml:space="preserve">CHƯƠNG </w:t>
      </w:r>
      <w:proofErr w:type="gramStart"/>
      <w:r w:rsidRPr="009E3399">
        <w:rPr>
          <w:b/>
          <w:i w:val="0"/>
          <w:sz w:val="26"/>
          <w:szCs w:val="26"/>
        </w:rPr>
        <w:t xml:space="preserve">2  </w:t>
      </w:r>
      <w:r w:rsidR="00504CDB" w:rsidRPr="009E3399">
        <w:rPr>
          <w:b/>
          <w:i w:val="0"/>
          <w:sz w:val="26"/>
          <w:szCs w:val="26"/>
        </w:rPr>
        <w:t>PHÂN</w:t>
      </w:r>
      <w:proofErr w:type="gramEnd"/>
      <w:r w:rsidR="00504CDB" w:rsidRPr="009E3399">
        <w:rPr>
          <w:b/>
          <w:i w:val="0"/>
          <w:sz w:val="26"/>
          <w:szCs w:val="26"/>
        </w:rPr>
        <w:t xml:space="preserve"> TÍCH VÀ THIẾT KẾ HỆ THỐNG</w:t>
      </w:r>
      <w:bookmarkEnd w:id="799"/>
    </w:p>
    <w:p w14:paraId="649EB02A" w14:textId="35FE07B3" w:rsidR="00504CDB" w:rsidRPr="007B6886" w:rsidRDefault="000641D6" w:rsidP="000641D6">
      <w:pPr>
        <w:pStyle w:val="Muclon"/>
        <w:outlineLvl w:val="0"/>
      </w:pPr>
      <w:bookmarkStart w:id="800" w:name="_Toc100281149"/>
      <w:r>
        <w:rPr>
          <w:lang w:val="en-US"/>
        </w:rPr>
        <w:t xml:space="preserve">2.1 </w:t>
      </w:r>
      <w:r w:rsidR="00504CDB" w:rsidRPr="007B6886">
        <w:t>Mục tiêu và yêu cầu đặt ra</w:t>
      </w:r>
      <w:bookmarkEnd w:id="800"/>
    </w:p>
    <w:p w14:paraId="2CC72972" w14:textId="02F5940A" w:rsidR="00504CDB" w:rsidRPr="007B6886" w:rsidRDefault="000641D6" w:rsidP="000641D6">
      <w:pPr>
        <w:pStyle w:val="Muclon"/>
        <w:outlineLvl w:val="1"/>
      </w:pPr>
      <w:bookmarkStart w:id="801" w:name="_Toc100281150"/>
      <w:r>
        <w:rPr>
          <w:lang w:val="en-US"/>
        </w:rPr>
        <w:t xml:space="preserve">2.1.1 </w:t>
      </w:r>
      <w:r w:rsidR="00504CDB" w:rsidRPr="007B6886">
        <w:t>Mục tiêu</w:t>
      </w:r>
      <w:bookmarkEnd w:id="801"/>
    </w:p>
    <w:p w14:paraId="5CF8F44F" w14:textId="46EB35F4" w:rsidR="00504CDB" w:rsidRPr="007B6886" w:rsidRDefault="00504CDB" w:rsidP="007B6886">
      <w:pPr>
        <w:spacing w:before="120" w:after="120" w:line="288" w:lineRule="auto"/>
        <w:jc w:val="both"/>
        <w:rPr>
          <w:rFonts w:ascii="Times New Roman" w:hAnsi="Times New Roman" w:cs="Times New Roman"/>
          <w:sz w:val="26"/>
          <w:szCs w:val="26"/>
        </w:rPr>
      </w:pPr>
      <w:proofErr w:type="spellStart"/>
      <w:r w:rsidRPr="007B6886">
        <w:rPr>
          <w:rFonts w:ascii="Times New Roman" w:hAnsi="Times New Roman" w:cs="Times New Roman"/>
          <w:sz w:val="26"/>
          <w:szCs w:val="26"/>
        </w:rPr>
        <w:t>Trong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điều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nước</w:t>
      </w:r>
      <w:proofErr w:type="spellEnd"/>
      <w:r w:rsidRPr="007B6886">
        <w:rPr>
          <w:rFonts w:ascii="Times New Roman" w:hAnsi="Times New Roman" w:cs="Times New Roman"/>
          <w:sz w:val="26"/>
          <w:szCs w:val="26"/>
        </w:rPr>
        <w:t xml:space="preserve"> ta </w:t>
      </w:r>
      <w:proofErr w:type="spellStart"/>
      <w:r w:rsidRPr="007B6886">
        <w:rPr>
          <w:rFonts w:ascii="Times New Roman" w:hAnsi="Times New Roman" w:cs="Times New Roman"/>
          <w:sz w:val="26"/>
          <w:szCs w:val="26"/>
        </w:rPr>
        <w:t>ngày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triển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001B0609" w:rsidRPr="007B6886">
        <w:rPr>
          <w:rFonts w:ascii="Times New Roman" w:hAnsi="Times New Roman" w:cs="Times New Roman"/>
          <w:sz w:val="26"/>
          <w:szCs w:val="26"/>
        </w:rPr>
        <w:t>:</w:t>
      </w:r>
    </w:p>
    <w:p w14:paraId="55C16C11" w14:textId="77777777" w:rsidR="00504CDB" w:rsidRPr="007B6886" w:rsidRDefault="00504CDB"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Mở</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rộng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trường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tiêu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thụ</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hóa</w:t>
      </w:r>
      <w:proofErr w:type="spellEnd"/>
      <w:r w:rsidRPr="007B6886">
        <w:rPr>
          <w:rFonts w:ascii="Times New Roman" w:hAnsi="Times New Roman" w:cs="Times New Roman"/>
          <w:sz w:val="26"/>
          <w:szCs w:val="26"/>
        </w:rPr>
        <w:t>.</w:t>
      </w:r>
    </w:p>
    <w:p w14:paraId="785B9B31" w14:textId="77777777" w:rsidR="00504CDB" w:rsidRPr="007B6886" w:rsidRDefault="00504CDB"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luôn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nhật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đáp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đầy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đủ</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dung.</w:t>
      </w:r>
    </w:p>
    <w:p w14:paraId="6D5DB0E4" w14:textId="77777777" w:rsidR="00504CDB" w:rsidRPr="007B6886" w:rsidRDefault="00504CDB"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kiệm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chi </w:t>
      </w:r>
      <w:proofErr w:type="spellStart"/>
      <w:r w:rsidRPr="007B6886">
        <w:rPr>
          <w:rFonts w:ascii="Times New Roman" w:hAnsi="Times New Roman" w:cs="Times New Roman"/>
          <w:sz w:val="26"/>
          <w:szCs w:val="26"/>
        </w:rPr>
        <w:t>phí</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w:t>
      </w:r>
    </w:p>
    <w:p w14:paraId="3E58120A" w14:textId="4881A629" w:rsidR="00504CDB" w:rsidRPr="007B6886" w:rsidRDefault="00504CDB"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đại</w:t>
      </w:r>
      <w:proofErr w:type="spellEnd"/>
      <w:r w:rsidRPr="007B6886">
        <w:rPr>
          <w:rFonts w:ascii="Times New Roman" w:hAnsi="Times New Roman" w:cs="Times New Roman"/>
          <w:sz w:val="26"/>
          <w:szCs w:val="26"/>
        </w:rPr>
        <w:t xml:space="preserve"> Internet </w:t>
      </w:r>
      <w:proofErr w:type="spellStart"/>
      <w:r w:rsidRPr="007B6886">
        <w:rPr>
          <w:rFonts w:ascii="Times New Roman" w:hAnsi="Times New Roman" w:cs="Times New Roman"/>
          <w:sz w:val="26"/>
          <w:szCs w:val="26"/>
        </w:rPr>
        <w:t>phát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triển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hiện</w:t>
      </w:r>
      <w:proofErr w:type="spellEnd"/>
      <w:r w:rsidRPr="007B6886">
        <w:rPr>
          <w:rFonts w:ascii="Times New Roman" w:hAnsi="Times New Roman" w:cs="Times New Roman"/>
          <w:sz w:val="26"/>
          <w:szCs w:val="26"/>
        </w:rPr>
        <w:t xml:space="preserve"> nay,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truy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cập</w:t>
      </w:r>
      <w:proofErr w:type="spellEnd"/>
      <w:r w:rsidRPr="007B6886">
        <w:rPr>
          <w:rFonts w:ascii="Times New Roman" w:hAnsi="Times New Roman" w:cs="Times New Roman"/>
          <w:sz w:val="26"/>
          <w:szCs w:val="26"/>
        </w:rPr>
        <w:t xml:space="preserve"> Internet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còn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mọi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vậy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số</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hỗ</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mạng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trở</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con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w:t>
      </w:r>
    </w:p>
    <w:p w14:paraId="15011200" w14:textId="126C721D" w:rsidR="001B0609" w:rsidRPr="007B6886" w:rsidRDefault="000641D6" w:rsidP="000641D6">
      <w:pPr>
        <w:pStyle w:val="Muclon"/>
        <w:outlineLvl w:val="1"/>
      </w:pPr>
      <w:bookmarkStart w:id="802" w:name="_Toc100281151"/>
      <w:r w:rsidRPr="000641D6">
        <w:rPr>
          <w:rStyle w:val="Heading2Char"/>
          <w:b/>
        </w:rPr>
        <w:t>2.1.2</w:t>
      </w:r>
      <w:r>
        <w:rPr>
          <w:rStyle w:val="Heading2Char"/>
        </w:rPr>
        <w:t xml:space="preserve"> </w:t>
      </w:r>
      <w:r w:rsidR="001B0609" w:rsidRPr="007B6886">
        <w:t>Yêu cầu hệ thống</w:t>
      </w:r>
      <w:bookmarkEnd w:id="802"/>
    </w:p>
    <w:p w14:paraId="651C421F" w14:textId="20F9EF83" w:rsidR="001B0609" w:rsidRPr="007B6886" w:rsidRDefault="001B0609"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mục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tiêu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trang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cung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cấp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về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sinh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động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chính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đầy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đủ</w:t>
      </w:r>
      <w:proofErr w:type="spellEnd"/>
      <w:r w:rsidRPr="007B6886">
        <w:rPr>
          <w:rFonts w:ascii="Times New Roman" w:hAnsi="Times New Roman" w:cs="Times New Roman"/>
          <w:sz w:val="26"/>
          <w:szCs w:val="26"/>
        </w:rPr>
        <w:t>.</w:t>
      </w:r>
    </w:p>
    <w:p w14:paraId="08217AFA" w14:textId="5A4D3080"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Hỗ</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Cho </w:t>
      </w:r>
      <w:proofErr w:type="spellStart"/>
      <w:r w:rsidRPr="007B6886">
        <w:rPr>
          <w:rFonts w:ascii="Times New Roman" w:hAnsi="Times New Roman" w:cs="Times New Roman"/>
          <w:sz w:val="26"/>
          <w:szCs w:val="26"/>
        </w:rPr>
        <w:t>phép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dùng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tìm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kiếm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chọn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xem</w:t>
      </w:r>
      <w:proofErr w:type="spellEnd"/>
      <w:r w:rsidRPr="007B6886">
        <w:rPr>
          <w:rFonts w:ascii="Times New Roman" w:hAnsi="Times New Roman" w:cs="Times New Roman"/>
          <w:sz w:val="26"/>
          <w:szCs w:val="26"/>
        </w:rPr>
        <w:t xml:space="preserve"> chi </w:t>
      </w:r>
      <w:proofErr w:type="spellStart"/>
      <w:r w:rsidRPr="007B6886">
        <w:rPr>
          <w:rFonts w:ascii="Times New Roman" w:hAnsi="Times New Roman" w:cs="Times New Roman"/>
          <w:sz w:val="26"/>
          <w:szCs w:val="26"/>
        </w:rPr>
        <w:t>tiết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toán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Đảm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bảo</w:t>
      </w:r>
      <w:proofErr w:type="spellEnd"/>
      <w:r w:rsidRPr="007B6886">
        <w:rPr>
          <w:rFonts w:ascii="Times New Roman" w:hAnsi="Times New Roman" w:cs="Times New Roman"/>
          <w:sz w:val="26"/>
          <w:szCs w:val="26"/>
        </w:rPr>
        <w:t xml:space="preserve"> an </w:t>
      </w:r>
      <w:proofErr w:type="spellStart"/>
      <w:r w:rsidRPr="007B6886">
        <w:rPr>
          <w:rFonts w:ascii="Times New Roman" w:hAnsi="Times New Roman" w:cs="Times New Roman"/>
          <w:sz w:val="26"/>
          <w:szCs w:val="26"/>
        </w:rPr>
        <w:t>toàn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bảo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mật</w:t>
      </w:r>
      <w:proofErr w:type="spellEnd"/>
      <w:r w:rsidRPr="007B6886">
        <w:rPr>
          <w:rFonts w:ascii="Times New Roman" w:hAnsi="Times New Roman" w:cs="Times New Roman"/>
          <w:sz w:val="26"/>
          <w:szCs w:val="26"/>
        </w:rPr>
        <w:t xml:space="preserve">. Giao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dễ</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nhìn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dễ</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sử</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gramStart"/>
      <w:r w:rsidRPr="007B6886">
        <w:rPr>
          <w:rFonts w:ascii="Times New Roman" w:hAnsi="Times New Roman" w:cs="Times New Roman"/>
          <w:sz w:val="26"/>
          <w:szCs w:val="26"/>
        </w:rPr>
        <w:t>than</w:t>
      </w:r>
      <w:proofErr w:type="gram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biệt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chạy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kích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thước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dảm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bảo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tính</w:t>
      </w:r>
      <w:proofErr w:type="spellEnd"/>
      <w:r w:rsidRPr="007B6886">
        <w:rPr>
          <w:rFonts w:ascii="Times New Roman" w:hAnsi="Times New Roman" w:cs="Times New Roman"/>
          <w:sz w:val="26"/>
          <w:szCs w:val="26"/>
        </w:rPr>
        <w:t xml:space="preserve"> an </w:t>
      </w:r>
      <w:proofErr w:type="spellStart"/>
      <w:r w:rsidRPr="007B6886">
        <w:rPr>
          <w:rFonts w:ascii="Times New Roman" w:hAnsi="Times New Roman" w:cs="Times New Roman"/>
          <w:sz w:val="26"/>
          <w:szCs w:val="26"/>
        </w:rPr>
        <w:t>toàn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độ</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cậy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mạng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địa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chỉ</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thật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w:t>
      </w:r>
    </w:p>
    <w:p w14:paraId="077788E3" w14:textId="59416DBE"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Hỗ</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Bao </w:t>
      </w:r>
      <w:proofErr w:type="spellStart"/>
      <w:r w:rsidRPr="007B6886">
        <w:rPr>
          <w:rFonts w:ascii="Times New Roman" w:hAnsi="Times New Roman" w:cs="Times New Roman"/>
          <w:sz w:val="26"/>
          <w:szCs w:val="26"/>
        </w:rPr>
        <w:t>gồm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Thêm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xóa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nhật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sở</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liệu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qua </w:t>
      </w:r>
      <w:proofErr w:type="spellStart"/>
      <w:r w:rsidRPr="007B6886">
        <w:rPr>
          <w:rFonts w:ascii="Times New Roman" w:hAnsi="Times New Roman" w:cs="Times New Roman"/>
          <w:sz w:val="26"/>
          <w:szCs w:val="26"/>
        </w:rPr>
        <w:t>giao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đọc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ghi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chỉnh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Ngoài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bảo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đảm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quyền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mật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khẩu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truy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w:t>
      </w:r>
    </w:p>
    <w:p w14:paraId="5C31BEAE" w14:textId="665C29B1" w:rsidR="001B0609" w:rsidRPr="007B6886" w:rsidRDefault="000641D6" w:rsidP="000641D6">
      <w:pPr>
        <w:pStyle w:val="Muclon"/>
        <w:outlineLvl w:val="0"/>
      </w:pPr>
      <w:bookmarkStart w:id="803" w:name="_Toc100281152"/>
      <w:r>
        <w:rPr>
          <w:lang w:val="en-US"/>
        </w:rPr>
        <w:t xml:space="preserve">2.2 </w:t>
      </w:r>
      <w:r w:rsidR="001B0609" w:rsidRPr="007B6886">
        <w:t>Phân tích hệ thống</w:t>
      </w:r>
      <w:bookmarkEnd w:id="803"/>
    </w:p>
    <w:p w14:paraId="7B6CF4D8" w14:textId="78B85F70" w:rsidR="001B0609" w:rsidRPr="007B6886" w:rsidRDefault="000641D6" w:rsidP="000641D6">
      <w:pPr>
        <w:pStyle w:val="Muclon"/>
        <w:outlineLvl w:val="1"/>
      </w:pPr>
      <w:bookmarkStart w:id="804" w:name="_Toc100281153"/>
      <w:r>
        <w:rPr>
          <w:lang w:val="en-US"/>
        </w:rPr>
        <w:t xml:space="preserve">2.2.1 </w:t>
      </w:r>
      <w:r w:rsidR="001B0609" w:rsidRPr="007B6886">
        <w:t>Yêu cầu đề tài</w:t>
      </w:r>
      <w:bookmarkEnd w:id="804"/>
    </w:p>
    <w:p w14:paraId="1DFA084B" w14:textId="47D217E3" w:rsidR="001B0609" w:rsidRPr="007B6886" w:rsidRDefault="001B0609"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Xây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mạng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tài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trong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chủ</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yếu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giữa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dung Internet. </w:t>
      </w:r>
      <w:proofErr w:type="spellStart"/>
      <w:r w:rsidRPr="007B6886">
        <w:rPr>
          <w:rFonts w:ascii="Times New Roman" w:hAnsi="Times New Roman" w:cs="Times New Roman"/>
          <w:sz w:val="26"/>
          <w:szCs w:val="26"/>
        </w:rPr>
        <w:t>Chúng</w:t>
      </w:r>
      <w:proofErr w:type="spellEnd"/>
      <w:r w:rsidRPr="007B6886">
        <w:rPr>
          <w:rFonts w:ascii="Times New Roman" w:hAnsi="Times New Roman" w:cs="Times New Roman"/>
          <w:sz w:val="26"/>
          <w:szCs w:val="26"/>
        </w:rPr>
        <w:t xml:space="preserve"> ta </w:t>
      </w:r>
      <w:proofErr w:type="spellStart"/>
      <w:r w:rsidRPr="007B6886">
        <w:rPr>
          <w:rFonts w:ascii="Times New Roman" w:hAnsi="Times New Roman" w:cs="Times New Roman"/>
          <w:sz w:val="26"/>
          <w:szCs w:val="26"/>
        </w:rPr>
        <w:t>cũng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đây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đây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tiếp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Vậy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nhiệm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vụ</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thế</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đáp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hỗ</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tuyến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đang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hô</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trợ</w:t>
      </w:r>
      <w:proofErr w:type="spellEnd"/>
      <w:r w:rsidRPr="007B6886">
        <w:rPr>
          <w:rFonts w:ascii="Times New Roman" w:hAnsi="Times New Roman" w:cs="Times New Roman"/>
          <w:sz w:val="26"/>
          <w:szCs w:val="26"/>
        </w:rPr>
        <w:t>.</w:t>
      </w:r>
    </w:p>
    <w:p w14:paraId="642435CB" w14:textId="21C8F85E" w:rsidR="001B0609" w:rsidRPr="007B6886" w:rsidRDefault="000641D6" w:rsidP="000641D6">
      <w:pPr>
        <w:pStyle w:val="Muclon"/>
        <w:outlineLvl w:val="1"/>
      </w:pPr>
      <w:bookmarkStart w:id="805" w:name="_Toc100281154"/>
      <w:r>
        <w:rPr>
          <w:lang w:val="en-US"/>
        </w:rPr>
        <w:t xml:space="preserve">2.2.2 </w:t>
      </w:r>
      <w:r w:rsidR="001B0609" w:rsidRPr="007B6886">
        <w:t>Hoạt động của Website trên mạng</w:t>
      </w:r>
      <w:bookmarkEnd w:id="805"/>
    </w:p>
    <w:p w14:paraId="5C30A322" w14:textId="77777777"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Hoạt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động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w:t>
      </w:r>
    </w:p>
    <w:p w14:paraId="50EF28E4" w14:textId="77777777" w:rsidR="001B0609" w:rsidRPr="007B6886" w:rsidRDefault="001B0609" w:rsidP="007B6886">
      <w:pPr>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lastRenderedPageBreak/>
        <w:t>Môt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họ</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toán</w:t>
      </w:r>
      <w:proofErr w:type="spellEnd"/>
      <w:r w:rsidRPr="007B6886">
        <w:rPr>
          <w:rFonts w:ascii="Times New Roman" w:hAnsi="Times New Roman" w:cs="Times New Roman"/>
          <w:sz w:val="26"/>
          <w:szCs w:val="26"/>
        </w:rPr>
        <w:t xml:space="preserve">. Do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đáp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tối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thiểu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cửa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mạng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biệt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cung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cấp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thế</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nữa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dễ</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ảnh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về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w:t>
      </w:r>
    </w:p>
    <w:p w14:paraId="3E0B500E" w14:textId="396796CA"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Sau </w:t>
      </w:r>
      <w:proofErr w:type="spellStart"/>
      <w:r w:rsidRPr="007B6886">
        <w:rPr>
          <w:rFonts w:ascii="Times New Roman" w:hAnsi="Times New Roman" w:cs="Times New Roman"/>
          <w:sz w:val="26"/>
          <w:szCs w:val="26"/>
        </w:rPr>
        <w:t>đây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số</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nhiệm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vụ</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chính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w:t>
      </w:r>
    </w:p>
    <w:p w14:paraId="530AF849" w14:textId="67047A63"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thiệu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tổ</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lưu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hợp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minh</w:t>
      </w:r>
      <w:proofErr w:type="spellEnd"/>
      <w:r w:rsidRPr="007B6886">
        <w:rPr>
          <w:rFonts w:ascii="Times New Roman" w:hAnsi="Times New Roman" w:cs="Times New Roman"/>
          <w:sz w:val="26"/>
          <w:szCs w:val="26"/>
        </w:rPr>
        <w:t xml:space="preserve">. Khi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dung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tìm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theo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theo</w:t>
      </w:r>
      <w:proofErr w:type="spellEnd"/>
      <w:r w:rsidRPr="007B6886">
        <w:rPr>
          <w:rFonts w:ascii="Times New Roman" w:hAnsi="Times New Roman" w:cs="Times New Roman"/>
          <w:sz w:val="26"/>
          <w:szCs w:val="26"/>
        </w:rPr>
        <w:t xml:space="preserve"> </w:t>
      </w:r>
      <w:proofErr w:type="spellStart"/>
      <w:proofErr w:type="gramStart"/>
      <w:r w:rsidRPr="007B6886">
        <w:rPr>
          <w:rFonts w:ascii="Times New Roman" w:hAnsi="Times New Roman" w:cs="Times New Roman"/>
          <w:sz w:val="26"/>
          <w:szCs w:val="26"/>
        </w:rPr>
        <w:t>nhóm</w:t>
      </w:r>
      <w:proofErr w:type="spellEnd"/>
      <w:r w:rsidRPr="007B6886">
        <w:rPr>
          <w:rFonts w:ascii="Times New Roman" w:hAnsi="Times New Roman" w:cs="Times New Roman"/>
          <w:sz w:val="26"/>
          <w:szCs w:val="26"/>
        </w:rPr>
        <w:t>,…</w:t>
      </w:r>
      <w:proofErr w:type="gram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dễ</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mỗ</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đầy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đủ</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gtin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chức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hình</w:t>
      </w:r>
      <w:proofErr w:type="spellEnd"/>
      <w:r w:rsidRPr="007B6886">
        <w:rPr>
          <w:rFonts w:ascii="Times New Roman" w:hAnsi="Times New Roman" w:cs="Times New Roman"/>
          <w:sz w:val="26"/>
          <w:szCs w:val="26"/>
        </w:rPr>
        <w:t xml:space="preserve"> </w:t>
      </w:r>
      <w:proofErr w:type="spellStart"/>
      <w:proofErr w:type="gramStart"/>
      <w:r w:rsidRPr="007B6886">
        <w:rPr>
          <w:rFonts w:ascii="Times New Roman" w:hAnsi="Times New Roman" w:cs="Times New Roman"/>
          <w:sz w:val="26"/>
          <w:szCs w:val="26"/>
        </w:rPr>
        <w:t>ảnh</w:t>
      </w:r>
      <w:proofErr w:type="spellEnd"/>
      <w:r w:rsidRPr="007B6886">
        <w:rPr>
          <w:rFonts w:ascii="Times New Roman" w:hAnsi="Times New Roman" w:cs="Times New Roman"/>
          <w:sz w:val="26"/>
          <w:szCs w:val="26"/>
        </w:rPr>
        <w:t>,…</w:t>
      </w:r>
      <w:proofErr w:type="gram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w:t>
      </w:r>
    </w:p>
    <w:p w14:paraId="66E3E222" w14:textId="57363EA0"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Giỏ</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Khi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lựa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chọn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tìm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quyết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định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thấy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thoải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duyệt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toàn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bộ</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đoạn</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bất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đâu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vì</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phải</w:t>
      </w:r>
      <w:proofErr w:type="spellEnd"/>
      <w:r w:rsidRPr="007B6886">
        <w:rPr>
          <w:rFonts w:ascii="Times New Roman" w:hAnsi="Times New Roman" w:cs="Times New Roman"/>
          <w:sz w:val="26"/>
          <w:szCs w:val="26"/>
        </w:rPr>
        <w:t xml:space="preserve"> lo </w:t>
      </w:r>
      <w:proofErr w:type="spellStart"/>
      <w:r w:rsidRPr="007B6886">
        <w:rPr>
          <w:rFonts w:ascii="Times New Roman" w:hAnsi="Times New Roman" w:cs="Times New Roman"/>
          <w:sz w:val="26"/>
          <w:szCs w:val="26"/>
        </w:rPr>
        <w:t>quyết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định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xem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 xml:space="preserve"> hay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lựa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chọn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thêm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hoặc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loại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khỏi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gỏ</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ấm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định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số</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lượng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mỗi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thấy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số</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tiền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chi </w:t>
      </w:r>
      <w:proofErr w:type="spellStart"/>
      <w:r w:rsidRPr="007B6886">
        <w:rPr>
          <w:rFonts w:ascii="Times New Roman" w:hAnsi="Times New Roman" w:cs="Times New Roman"/>
          <w:sz w:val="26"/>
          <w:szCs w:val="26"/>
        </w:rPr>
        <w:t>trả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chọn</w:t>
      </w:r>
      <w:proofErr w:type="spellEnd"/>
      <w:r w:rsidRPr="007B6886">
        <w:rPr>
          <w:rFonts w:ascii="Times New Roman" w:hAnsi="Times New Roman" w:cs="Times New Roman"/>
          <w:sz w:val="26"/>
          <w:szCs w:val="26"/>
        </w:rPr>
        <w:t>.</w:t>
      </w:r>
    </w:p>
    <w:p w14:paraId="4F67157B" w14:textId="24F8BCBB" w:rsidR="001B0609" w:rsidRPr="007B6886" w:rsidRDefault="001B0609"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Mục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đích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trọng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nhất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trong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thế</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đây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chúng</w:t>
      </w:r>
      <w:proofErr w:type="spellEnd"/>
      <w:r w:rsidRPr="007B6886">
        <w:rPr>
          <w:rFonts w:ascii="Times New Roman" w:hAnsi="Times New Roman" w:cs="Times New Roman"/>
          <w:sz w:val="26"/>
          <w:szCs w:val="26"/>
        </w:rPr>
        <w:t xml:space="preserve"> ta </w:t>
      </w:r>
      <w:proofErr w:type="spellStart"/>
      <w:r w:rsidRPr="007B6886">
        <w:rPr>
          <w:rFonts w:ascii="Times New Roman" w:hAnsi="Times New Roman" w:cs="Times New Roman"/>
          <w:sz w:val="26"/>
          <w:szCs w:val="26"/>
        </w:rPr>
        <w:t>chỉ</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trưng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bày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qua </w:t>
      </w:r>
      <w:proofErr w:type="spellStart"/>
      <w:r w:rsidRPr="007B6886">
        <w:rPr>
          <w:rFonts w:ascii="Times New Roman" w:hAnsi="Times New Roman" w:cs="Times New Roman"/>
          <w:sz w:val="26"/>
          <w:szCs w:val="26"/>
        </w:rPr>
        <w:t>hình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ảnh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khuyến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kèm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theo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ở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biết</w:t>
      </w:r>
      <w:proofErr w:type="spellEnd"/>
      <w:r w:rsidRPr="007B6886">
        <w:rPr>
          <w:rFonts w:ascii="Times New Roman" w:hAnsi="Times New Roman" w:cs="Times New Roman"/>
          <w:sz w:val="26"/>
          <w:szCs w:val="26"/>
        </w:rPr>
        <w:t>.</w:t>
      </w:r>
    </w:p>
    <w:p w14:paraId="293E9997" w14:textId="220B61D8" w:rsidR="001B0609" w:rsidRPr="007B6886" w:rsidRDefault="000641D6" w:rsidP="000641D6">
      <w:pPr>
        <w:pStyle w:val="Muclon"/>
        <w:outlineLvl w:val="0"/>
      </w:pPr>
      <w:bookmarkStart w:id="806" w:name="_Toc100281155"/>
      <w:r>
        <w:rPr>
          <w:lang w:val="en-US"/>
        </w:rPr>
        <w:t xml:space="preserve">2.3 </w:t>
      </w:r>
      <w:r w:rsidR="001B0609" w:rsidRPr="007B6886">
        <w:t>Phân tích chức năng của ứng</w:t>
      </w:r>
      <w:r w:rsidR="00277E11" w:rsidRPr="007B6886">
        <w:t xml:space="preserve"> dụng</w:t>
      </w:r>
      <w:bookmarkEnd w:id="806"/>
    </w:p>
    <w:p w14:paraId="77A1188A" w14:textId="4676A25B" w:rsidR="00277E11" w:rsidRPr="007B6886" w:rsidRDefault="00277E11" w:rsidP="007B6886">
      <w:pPr>
        <w:spacing w:before="120" w:after="120" w:line="288" w:lineRule="auto"/>
        <w:jc w:val="both"/>
        <w:rPr>
          <w:rFonts w:ascii="Times New Roman" w:eastAsia="Calibri" w:hAnsi="Times New Roman" w:cs="Times New Roman"/>
          <w:sz w:val="26"/>
          <w:szCs w:val="26"/>
        </w:rPr>
      </w:pP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nhân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hệ</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thống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gồm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
    <w:p w14:paraId="2BC706C4"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w:t>
      </w:r>
    </w:p>
    <w:p w14:paraId="0D5B6805"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Trang </w:t>
      </w:r>
      <w:proofErr w:type="spellStart"/>
      <w:r w:rsidRPr="007B6886">
        <w:rPr>
          <w:rFonts w:ascii="Times New Roman" w:eastAsia="Calibri" w:hAnsi="Times New Roman" w:cs="Times New Roman"/>
          <w:sz w:val="26"/>
          <w:szCs w:val="26"/>
        </w:rPr>
        <w:t>chủ</w:t>
      </w:r>
      <w:proofErr w:type="spellEnd"/>
    </w:p>
    <w:p w14:paraId="06B240FE"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theo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mục</w:t>
      </w:r>
      <w:proofErr w:type="spellEnd"/>
    </w:p>
    <w:p w14:paraId="7F73F416"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ký</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tài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khoản</w:t>
      </w:r>
      <w:proofErr w:type="spellEnd"/>
    </w:p>
    <w:p w14:paraId="1E67E974"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tài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khoản</w:t>
      </w:r>
      <w:proofErr w:type="spellEnd"/>
    </w:p>
    <w:p w14:paraId="1373CB8E"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Giỏ</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p>
    <w:p w14:paraId="503F69B4" w14:textId="42D41E83"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
    <w:p w14:paraId="5EA35D15" w14:textId="40B9B738"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Tìm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kiếm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2FB6BD01" w14:textId="4D5D7053"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sửa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p>
    <w:p w14:paraId="14AB0F80" w14:textId="13EE27C2"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Đặt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p>
    <w:p w14:paraId="7A37594B"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Admin: </w:t>
      </w:r>
      <w:proofErr w:type="spellStart"/>
      <w:r w:rsidRPr="007B6886">
        <w:rPr>
          <w:rFonts w:ascii="Times New Roman" w:eastAsia="Calibri" w:hAnsi="Times New Roman" w:cs="Times New Roman"/>
          <w:sz w:val="26"/>
          <w:szCs w:val="26"/>
        </w:rPr>
        <w:t>là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thành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viên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quản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hệ</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thống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quyền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chức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như</w:t>
      </w:r>
      <w:proofErr w:type="spellEnd"/>
      <w:r w:rsidRPr="007B6886">
        <w:rPr>
          <w:rFonts w:ascii="Times New Roman" w:eastAsia="Calibri" w:hAnsi="Times New Roman" w:cs="Times New Roman"/>
          <w:sz w:val="26"/>
          <w:szCs w:val="26"/>
        </w:rPr>
        <w:t xml:space="preserve">: </w:t>
      </w:r>
    </w:p>
    <w:p w14:paraId="128231C3"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lastRenderedPageBreak/>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293A2C92" w14:textId="1FB7C601"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Sửa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6833E668" w14:textId="5272DB25" w:rsidR="00277E11" w:rsidRPr="007B6886" w:rsidRDefault="00277E11"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Xóa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p>
    <w:p w14:paraId="61EB4D88" w14:textId="45CFFCF0" w:rsidR="001B0609" w:rsidRPr="007B6886" w:rsidRDefault="000641D6" w:rsidP="000641D6">
      <w:pPr>
        <w:pStyle w:val="Muclon"/>
        <w:outlineLvl w:val="1"/>
      </w:pPr>
      <w:bookmarkStart w:id="807" w:name="_Toc100281156"/>
      <w:r>
        <w:rPr>
          <w:lang w:val="en-US"/>
        </w:rPr>
        <w:t xml:space="preserve">2.3.1 </w:t>
      </w:r>
      <w:r w:rsidR="002911CD" w:rsidRPr="007B6886">
        <w:t>Một số c</w:t>
      </w:r>
      <w:r w:rsidR="00277E11" w:rsidRPr="007B6886">
        <w:t>hức năng của đối tượng khách hàng</w:t>
      </w:r>
      <w:bookmarkEnd w:id="807"/>
    </w:p>
    <w:p w14:paraId="7B5E32E9" w14:textId="7AD361D4" w:rsidR="00277E11" w:rsidRPr="007B6886" w:rsidRDefault="000641D6" w:rsidP="000641D6">
      <w:pPr>
        <w:pStyle w:val="Muclon"/>
        <w:rPr>
          <w:rFonts w:eastAsia="Calibri"/>
        </w:rPr>
      </w:pPr>
      <w:bookmarkStart w:id="808" w:name="_Toc91169586"/>
      <w:bookmarkStart w:id="809" w:name="_Toc91169233"/>
      <w:bookmarkStart w:id="810" w:name="_Toc100281157"/>
      <w:r>
        <w:rPr>
          <w:rFonts w:eastAsia="Calibri"/>
          <w:lang w:val="en-US"/>
        </w:rPr>
        <w:t xml:space="preserve">2.3.1.1 </w:t>
      </w:r>
      <w:r w:rsidR="00277E11" w:rsidRPr="007B6886">
        <w:rPr>
          <w:rFonts w:eastAsia="Calibri"/>
        </w:rPr>
        <w:t>Xem sản phẩm theo danh mục</w:t>
      </w:r>
      <w:bookmarkEnd w:id="808"/>
      <w:bookmarkEnd w:id="809"/>
      <w:bookmarkEnd w:id="810"/>
    </w:p>
    <w:p w14:paraId="67D3FEE4"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bookmarkStart w:id="811" w:name="_Toc89028711"/>
      <w:bookmarkStart w:id="812" w:name="_Toc89028568"/>
      <w:r w:rsidRPr="007B6886">
        <w:rPr>
          <w:rFonts w:ascii="Times New Roman" w:eastAsia="Calibri" w:hAnsi="Times New Roman" w:cs="Times New Roman"/>
          <w:sz w:val="26"/>
          <w:szCs w:val="26"/>
        </w:rPr>
        <w:t xml:space="preserve">- Description: Cho </w:t>
      </w:r>
      <w:proofErr w:type="spellStart"/>
      <w:r w:rsidRPr="007B6886">
        <w:rPr>
          <w:rFonts w:ascii="Times New Roman" w:eastAsia="Calibri" w:hAnsi="Times New Roman" w:cs="Times New Roman"/>
          <w:sz w:val="26"/>
          <w:szCs w:val="26"/>
        </w:rPr>
        <w:t>phép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mục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w:t>
      </w:r>
    </w:p>
    <w:p w14:paraId="4AE6608C"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mục</w:t>
      </w:r>
      <w:proofErr w:type="spellEnd"/>
      <w:r w:rsidRPr="007B6886">
        <w:rPr>
          <w:rFonts w:ascii="Times New Roman" w:eastAsia="Calibri" w:hAnsi="Times New Roman" w:cs="Times New Roman"/>
          <w:sz w:val="26"/>
          <w:szCs w:val="26"/>
        </w:rPr>
        <w:t>.</w:t>
      </w:r>
    </w:p>
    <w:p w14:paraId="0312AE09"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Lấy</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từ</w:t>
      </w:r>
      <w:proofErr w:type="spellEnd"/>
      <w:r w:rsidRPr="007B6886">
        <w:rPr>
          <w:rFonts w:ascii="Times New Roman" w:eastAsia="Calibri" w:hAnsi="Times New Roman" w:cs="Times New Roman"/>
          <w:sz w:val="26"/>
          <w:szCs w:val="26"/>
        </w:rPr>
        <w:t xml:space="preserve"> CSDL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qua </w:t>
      </w:r>
      <w:proofErr w:type="spellStart"/>
      <w:r w:rsidRPr="007B6886">
        <w:rPr>
          <w:rFonts w:ascii="Times New Roman" w:eastAsia="Calibri" w:hAnsi="Times New Roman" w:cs="Times New Roman"/>
          <w:sz w:val="26"/>
          <w:szCs w:val="26"/>
        </w:rPr>
        <w:t>tên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mục</w:t>
      </w:r>
      <w:proofErr w:type="spellEnd"/>
      <w:r w:rsidRPr="007B6886">
        <w:rPr>
          <w:rFonts w:ascii="Times New Roman" w:eastAsia="Calibri" w:hAnsi="Times New Roman" w:cs="Times New Roman"/>
          <w:sz w:val="26"/>
          <w:szCs w:val="26"/>
        </w:rPr>
        <w:t>.</w:t>
      </w:r>
    </w:p>
    <w:p w14:paraId="7EAB3435"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w:t>
      </w:r>
      <w:proofErr w:type="spellStart"/>
      <w:r w:rsidRPr="007B6886">
        <w:rPr>
          <w:rFonts w:ascii="Times New Roman" w:eastAsia="Calibri" w:hAnsi="Times New Roman" w:cs="Times New Roman"/>
          <w:sz w:val="26"/>
          <w:szCs w:val="26"/>
        </w:rPr>
        <w:t>Hiện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w:t>
      </w:r>
    </w:p>
    <w:p w14:paraId="08FEC427" w14:textId="53FD4987" w:rsidR="00277E11" w:rsidRPr="000641D6" w:rsidRDefault="000641D6" w:rsidP="000641D6">
      <w:pPr>
        <w:pStyle w:val="Muclon"/>
        <w:rPr>
          <w:rFonts w:eastAsia="Calibri"/>
        </w:rPr>
      </w:pPr>
      <w:bookmarkStart w:id="813" w:name="_Toc91169587"/>
      <w:bookmarkStart w:id="814" w:name="_Toc91169234"/>
      <w:bookmarkStart w:id="815" w:name="_Toc100281158"/>
      <w:bookmarkEnd w:id="811"/>
      <w:bookmarkEnd w:id="812"/>
      <w:r>
        <w:rPr>
          <w:rFonts w:eastAsia="Calibri"/>
          <w:lang w:val="en-US"/>
        </w:rPr>
        <w:t xml:space="preserve">2.3.1.2 </w:t>
      </w:r>
      <w:r w:rsidR="00277E11" w:rsidRPr="000641D6">
        <w:rPr>
          <w:rFonts w:eastAsia="Calibri"/>
        </w:rPr>
        <w:t>Đăng ký tài khoản</w:t>
      </w:r>
      <w:bookmarkEnd w:id="813"/>
      <w:bookmarkEnd w:id="814"/>
      <w:bookmarkEnd w:id="815"/>
    </w:p>
    <w:p w14:paraId="30B7D021"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proofErr w:type="spellStart"/>
      <w:r w:rsidRPr="007B6886">
        <w:rPr>
          <w:rFonts w:ascii="Times New Roman" w:eastAsia="Calibri" w:hAnsi="Times New Roman" w:cs="Times New Roman"/>
          <w:sz w:val="26"/>
          <w:szCs w:val="26"/>
        </w:rPr>
        <w:t>Desription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Dành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ký</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nhiều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chức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việc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bán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
    <w:p w14:paraId="16B8522A"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hang </w:t>
      </w:r>
      <w:proofErr w:type="spellStart"/>
      <w:r w:rsidRPr="007B6886">
        <w:rPr>
          <w:rFonts w:ascii="Times New Roman" w:eastAsia="Calibri" w:hAnsi="Times New Roman" w:cs="Times New Roman"/>
          <w:sz w:val="26"/>
          <w:szCs w:val="26"/>
        </w:rPr>
        <w:t>phải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đầy</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đủ</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 </w:t>
      </w:r>
      <w:proofErr w:type="spellStart"/>
      <w:r w:rsidRPr="007B6886">
        <w:rPr>
          <w:rFonts w:ascii="Times New Roman" w:eastAsia="Calibri" w:hAnsi="Times New Roman" w:cs="Times New Roman"/>
          <w:sz w:val="26"/>
          <w:szCs w:val="26"/>
        </w:rPr>
        <w:t>là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bắt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buộc</w:t>
      </w:r>
      <w:proofErr w:type="spellEnd"/>
      <w:r w:rsidRPr="007B6886">
        <w:rPr>
          <w:rFonts w:ascii="Times New Roman" w:eastAsia="Calibri" w:hAnsi="Times New Roman" w:cs="Times New Roman"/>
          <w:sz w:val="26"/>
          <w:szCs w:val="26"/>
        </w:rPr>
        <w:t>)</w:t>
      </w:r>
    </w:p>
    <w:p w14:paraId="3834D65F"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First Name: (*)</w:t>
      </w:r>
    </w:p>
    <w:p w14:paraId="5E10CE6E"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Last name: (*)</w:t>
      </w:r>
    </w:p>
    <w:p w14:paraId="45CC3C95"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Phone: (*)</w:t>
      </w:r>
    </w:p>
    <w:p w14:paraId="473D0C2D"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Email: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email (*)</w:t>
      </w:r>
    </w:p>
    <w:p w14:paraId="0C08F158" w14:textId="77777777"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Password (*)</w:t>
      </w:r>
    </w:p>
    <w:p w14:paraId="4E1F6C06" w14:textId="24FE825E" w:rsidR="00277E11" w:rsidRPr="007B6886" w:rsidRDefault="00277E1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w:t>
      </w:r>
      <w:proofErr w:type="spellStart"/>
      <w:r w:rsidRPr="007B6886">
        <w:rPr>
          <w:rFonts w:ascii="Times New Roman" w:eastAsia="Calibri" w:hAnsi="Times New Roman" w:cs="Times New Roman"/>
          <w:sz w:val="26"/>
          <w:szCs w:val="26"/>
        </w:rPr>
        <w:t>Đưa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ra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báo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ký</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thành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hoặc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yêu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nếu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không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hợp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lệ</w:t>
      </w:r>
      <w:proofErr w:type="spellEnd"/>
    </w:p>
    <w:p w14:paraId="3C53E975" w14:textId="11C15B53" w:rsidR="002911CD" w:rsidRPr="000641D6" w:rsidRDefault="000641D6" w:rsidP="000641D6">
      <w:pPr>
        <w:pStyle w:val="Muclon"/>
        <w:rPr>
          <w:rFonts w:eastAsia="Calibri"/>
        </w:rPr>
      </w:pPr>
      <w:bookmarkStart w:id="816" w:name="_Toc91169588"/>
      <w:bookmarkStart w:id="817" w:name="_Toc91169235"/>
      <w:bookmarkStart w:id="818" w:name="_Toc100281159"/>
      <w:r>
        <w:rPr>
          <w:rFonts w:eastAsia="Calibri"/>
          <w:lang w:val="en-US"/>
        </w:rPr>
        <w:t xml:space="preserve">2.3.1.3 </w:t>
      </w:r>
      <w:r w:rsidR="002911CD" w:rsidRPr="000641D6">
        <w:rPr>
          <w:rFonts w:eastAsia="Calibri"/>
        </w:rPr>
        <w:t>Đăng nhập</w:t>
      </w:r>
      <w:bookmarkEnd w:id="816"/>
      <w:bookmarkEnd w:id="817"/>
      <w:bookmarkEnd w:id="818"/>
    </w:p>
    <w:p w14:paraId="7A30132E"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Description: Cho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login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hệ</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thống</w:t>
      </w:r>
      <w:proofErr w:type="spellEnd"/>
      <w:r w:rsidRPr="007B6886">
        <w:rPr>
          <w:rFonts w:ascii="Times New Roman" w:eastAsia="Calibri" w:hAnsi="Times New Roman" w:cs="Times New Roman"/>
          <w:sz w:val="26"/>
          <w:szCs w:val="26"/>
        </w:rPr>
        <w:t>.</w:t>
      </w:r>
    </w:p>
    <w:p w14:paraId="215CB836"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Người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dùng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về</w:t>
      </w:r>
      <w:proofErr w:type="spellEnd"/>
      <w:r w:rsidRPr="007B6886">
        <w:rPr>
          <w:rFonts w:ascii="Times New Roman" w:eastAsia="Calibri" w:hAnsi="Times New Roman" w:cs="Times New Roman"/>
          <w:sz w:val="26"/>
          <w:szCs w:val="26"/>
        </w:rPr>
        <w:t xml:space="preserve"> username, password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login.</w:t>
      </w:r>
    </w:p>
    <w:p w14:paraId="7D13A3B0"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Kiểm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tra</w:t>
      </w:r>
      <w:proofErr w:type="spellEnd"/>
      <w:r w:rsidRPr="007B6886">
        <w:rPr>
          <w:rFonts w:ascii="Times New Roman" w:eastAsia="Calibri" w:hAnsi="Times New Roman" w:cs="Times New Roman"/>
          <w:sz w:val="26"/>
          <w:szCs w:val="26"/>
        </w:rPr>
        <w:t xml:space="preserve"> username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password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người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dùng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so  </w:t>
      </w:r>
    </w:p>
    <w:p w14:paraId="757BA05A"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w:t>
      </w:r>
      <w:proofErr w:type="spellStart"/>
      <w:proofErr w:type="gramStart"/>
      <w:r w:rsidRPr="007B6886">
        <w:rPr>
          <w:rFonts w:ascii="Times New Roman" w:eastAsia="Calibri" w:hAnsi="Times New Roman" w:cs="Times New Roman"/>
          <w:sz w:val="26"/>
          <w:szCs w:val="26"/>
        </w:rPr>
        <w:t>sánh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với</w:t>
      </w:r>
      <w:proofErr w:type="spellEnd"/>
      <w:proofErr w:type="gramEnd"/>
      <w:r w:rsidRPr="007B6886">
        <w:rPr>
          <w:rFonts w:ascii="Times New Roman" w:eastAsia="Calibri" w:hAnsi="Times New Roman" w:cs="Times New Roman"/>
          <w:sz w:val="26"/>
          <w:szCs w:val="26"/>
        </w:rPr>
        <w:t xml:space="preserve"> username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password </w:t>
      </w:r>
      <w:proofErr w:type="spellStart"/>
      <w:r w:rsidRPr="007B6886">
        <w:rPr>
          <w:rFonts w:ascii="Times New Roman" w:eastAsia="Calibri" w:hAnsi="Times New Roman" w:cs="Times New Roman"/>
          <w:sz w:val="26"/>
          <w:szCs w:val="26"/>
        </w:rPr>
        <w:t>trong</w:t>
      </w:r>
      <w:proofErr w:type="spellEnd"/>
      <w:r w:rsidRPr="007B6886">
        <w:rPr>
          <w:rFonts w:ascii="Times New Roman" w:eastAsia="Calibri" w:hAnsi="Times New Roman" w:cs="Times New Roman"/>
          <w:sz w:val="26"/>
          <w:szCs w:val="26"/>
        </w:rPr>
        <w:t xml:space="preserve"> CSDL.</w:t>
      </w:r>
    </w:p>
    <w:p w14:paraId="22C3A1FF"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w:t>
      </w:r>
      <w:proofErr w:type="spellStart"/>
      <w:r w:rsidRPr="007B6886">
        <w:rPr>
          <w:rFonts w:ascii="Times New Roman" w:eastAsia="Calibri" w:hAnsi="Times New Roman" w:cs="Times New Roman"/>
          <w:sz w:val="26"/>
          <w:szCs w:val="26"/>
        </w:rPr>
        <w:t>nếu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đúng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chức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ngược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báo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yêu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nếu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không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chính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xác</w:t>
      </w:r>
      <w:proofErr w:type="spellEnd"/>
      <w:r w:rsidRPr="007B6886">
        <w:rPr>
          <w:rFonts w:ascii="Times New Roman" w:eastAsia="Calibri" w:hAnsi="Times New Roman" w:cs="Times New Roman"/>
          <w:sz w:val="26"/>
          <w:szCs w:val="26"/>
        </w:rPr>
        <w:t xml:space="preserve">. </w:t>
      </w:r>
    </w:p>
    <w:p w14:paraId="67DC235D" w14:textId="35853C01" w:rsidR="002911CD" w:rsidRPr="000641D6" w:rsidRDefault="000641D6" w:rsidP="000641D6">
      <w:pPr>
        <w:pStyle w:val="Muclon"/>
        <w:rPr>
          <w:rFonts w:eastAsia="Calibri"/>
        </w:rPr>
      </w:pPr>
      <w:bookmarkStart w:id="819" w:name="_Toc91169589"/>
      <w:bookmarkStart w:id="820" w:name="_Toc91169236"/>
      <w:bookmarkStart w:id="821" w:name="_Toc100281160"/>
      <w:r>
        <w:rPr>
          <w:rFonts w:eastAsia="Calibri"/>
          <w:lang w:val="en-US"/>
        </w:rPr>
        <w:t xml:space="preserve">2.3.1.4 </w:t>
      </w:r>
      <w:r w:rsidR="002911CD" w:rsidRPr="000641D6">
        <w:rPr>
          <w:rFonts w:eastAsia="Calibri"/>
        </w:rPr>
        <w:t>Giỏ hàng</w:t>
      </w:r>
      <w:bookmarkEnd w:id="819"/>
      <w:bookmarkEnd w:id="820"/>
      <w:bookmarkEnd w:id="821"/>
    </w:p>
    <w:p w14:paraId="03458D97"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bookmarkStart w:id="822" w:name="_Toc89028714"/>
      <w:bookmarkStart w:id="823" w:name="_Toc89028571"/>
      <w:r w:rsidRPr="007B6886">
        <w:rPr>
          <w:rFonts w:ascii="Times New Roman" w:eastAsia="Calibri" w:hAnsi="Times New Roman" w:cs="Times New Roman"/>
          <w:sz w:val="26"/>
          <w:szCs w:val="26"/>
        </w:rPr>
        <w:t xml:space="preserve">+ Description: Cho </w:t>
      </w:r>
      <w:proofErr w:type="spellStart"/>
      <w:r w:rsidRPr="007B6886">
        <w:rPr>
          <w:rFonts w:ascii="Times New Roman" w:eastAsia="Calibri" w:hAnsi="Times New Roman" w:cs="Times New Roman"/>
          <w:sz w:val="26"/>
          <w:szCs w:val="26"/>
        </w:rPr>
        <w:t>phép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p>
    <w:p w14:paraId="1E55956D"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muốn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p>
    <w:p w14:paraId="54523996"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lastRenderedPageBreak/>
        <w:t>+ Process</w:t>
      </w:r>
      <w:proofErr w:type="gramStart"/>
      <w:r w:rsidRPr="007B6886">
        <w:rPr>
          <w:rFonts w:ascii="Times New Roman" w:eastAsia="Calibri" w:hAnsi="Times New Roman" w:cs="Times New Roman"/>
          <w:sz w:val="26"/>
          <w:szCs w:val="26"/>
        </w:rPr>
        <w:t>: :</w:t>
      </w:r>
      <w:proofErr w:type="gram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trong</w:t>
      </w:r>
      <w:proofErr w:type="spellEnd"/>
      <w:r w:rsidRPr="007B6886">
        <w:rPr>
          <w:rFonts w:ascii="Times New Roman" w:eastAsia="Calibri" w:hAnsi="Times New Roman" w:cs="Times New Roman"/>
          <w:sz w:val="26"/>
          <w:szCs w:val="26"/>
        </w:rPr>
        <w:t xml:space="preserve"> CSDL </w:t>
      </w:r>
    </w:p>
    <w:p w14:paraId="717808CE"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báo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đặt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thành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công</w:t>
      </w:r>
      <w:proofErr w:type="spellEnd"/>
      <w:r w:rsidRPr="007B6886">
        <w:rPr>
          <w:rFonts w:ascii="Times New Roman" w:eastAsia="Calibri" w:hAnsi="Times New Roman" w:cs="Times New Roman"/>
          <w:sz w:val="26"/>
          <w:szCs w:val="26"/>
        </w:rPr>
        <w:t>.</w:t>
      </w:r>
    </w:p>
    <w:p w14:paraId="24F6B475" w14:textId="644C8BCE" w:rsidR="002911CD" w:rsidRPr="000641D6" w:rsidRDefault="000641D6" w:rsidP="000641D6">
      <w:pPr>
        <w:pStyle w:val="Muclon"/>
        <w:rPr>
          <w:rFonts w:eastAsia="Calibri"/>
        </w:rPr>
      </w:pPr>
      <w:bookmarkStart w:id="824" w:name="_Toc91169590"/>
      <w:bookmarkStart w:id="825" w:name="_Toc91169237"/>
      <w:bookmarkStart w:id="826" w:name="_Toc100281161"/>
      <w:bookmarkEnd w:id="822"/>
      <w:bookmarkEnd w:id="823"/>
      <w:r>
        <w:rPr>
          <w:rFonts w:eastAsia="Calibri"/>
          <w:lang w:val="en-US"/>
        </w:rPr>
        <w:t xml:space="preserve">2.3.1.5 </w:t>
      </w:r>
      <w:r w:rsidR="002911CD" w:rsidRPr="000641D6">
        <w:rPr>
          <w:rFonts w:eastAsia="Calibri"/>
        </w:rPr>
        <w:t>Xem sản phẩm đã mua</w:t>
      </w:r>
      <w:bookmarkEnd w:id="824"/>
      <w:bookmarkEnd w:id="825"/>
      <w:bookmarkEnd w:id="826"/>
    </w:p>
    <w:p w14:paraId="2775BC74"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Description: Cho </w:t>
      </w:r>
      <w:proofErr w:type="spellStart"/>
      <w:r w:rsidRPr="007B6886">
        <w:rPr>
          <w:rFonts w:ascii="Times New Roman" w:eastAsia="Calibri" w:hAnsi="Times New Roman" w:cs="Times New Roman"/>
          <w:sz w:val="26"/>
          <w:szCs w:val="26"/>
        </w:rPr>
        <w:t>phép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giỏ</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mình</w:t>
      </w:r>
      <w:proofErr w:type="spellEnd"/>
      <w:r w:rsidRPr="007B6886">
        <w:rPr>
          <w:rFonts w:ascii="Times New Roman" w:eastAsia="Calibri" w:hAnsi="Times New Roman" w:cs="Times New Roman"/>
          <w:sz w:val="26"/>
          <w:szCs w:val="26"/>
        </w:rPr>
        <w:t>.</w:t>
      </w:r>
    </w:p>
    <w:p w14:paraId="6ACB80B6"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Click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giỏ</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trên</w:t>
      </w:r>
      <w:proofErr w:type="spellEnd"/>
      <w:r w:rsidRPr="007B6886">
        <w:rPr>
          <w:rFonts w:ascii="Times New Roman" w:eastAsia="Calibri" w:hAnsi="Times New Roman" w:cs="Times New Roman"/>
          <w:sz w:val="26"/>
          <w:szCs w:val="26"/>
        </w:rPr>
        <w:t xml:space="preserve"> menu.</w:t>
      </w:r>
    </w:p>
    <w:p w14:paraId="1C15A667"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Gọi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trang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giỏ</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đó</w:t>
      </w:r>
      <w:proofErr w:type="spellEnd"/>
    </w:p>
    <w:p w14:paraId="52DC177B" w14:textId="059D80A2"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chi </w:t>
      </w:r>
      <w:proofErr w:type="spellStart"/>
      <w:r w:rsidRPr="007B6886">
        <w:rPr>
          <w:rFonts w:ascii="Times New Roman" w:eastAsia="Calibri" w:hAnsi="Times New Roman" w:cs="Times New Roman"/>
          <w:sz w:val="26"/>
          <w:szCs w:val="26"/>
        </w:rPr>
        <w:t>tiết</w:t>
      </w:r>
      <w:proofErr w:type="spellEnd"/>
    </w:p>
    <w:p w14:paraId="16914739" w14:textId="6C4F8ABA" w:rsidR="00277E11" w:rsidRPr="007B6886" w:rsidRDefault="000641D6" w:rsidP="000641D6">
      <w:pPr>
        <w:pStyle w:val="Muclon"/>
        <w:outlineLvl w:val="1"/>
      </w:pPr>
      <w:bookmarkStart w:id="827" w:name="_Toc100281162"/>
      <w:r>
        <w:rPr>
          <w:lang w:val="en-US"/>
        </w:rPr>
        <w:t xml:space="preserve">2.3.2 </w:t>
      </w:r>
      <w:r w:rsidR="002911CD" w:rsidRPr="007B6886">
        <w:t>Chức năng của đối tượng Admin</w:t>
      </w:r>
      <w:bookmarkEnd w:id="827"/>
    </w:p>
    <w:p w14:paraId="39B4004F" w14:textId="4041E3DF" w:rsidR="002911CD" w:rsidRPr="007B6886" w:rsidRDefault="000641D6" w:rsidP="000641D6">
      <w:pPr>
        <w:pStyle w:val="Muclon"/>
        <w:rPr>
          <w:rFonts w:eastAsia="Calibri"/>
        </w:rPr>
      </w:pPr>
      <w:bookmarkStart w:id="828" w:name="_Toc91169594"/>
      <w:bookmarkStart w:id="829" w:name="_Toc91169241"/>
      <w:bookmarkStart w:id="830" w:name="_Toc100281163"/>
      <w:r>
        <w:rPr>
          <w:rFonts w:eastAsia="Calibri"/>
          <w:lang w:val="en-US"/>
        </w:rPr>
        <w:t xml:space="preserve">2.3.2.1 </w:t>
      </w:r>
      <w:r w:rsidR="002911CD" w:rsidRPr="007B6886">
        <w:rPr>
          <w:rFonts w:eastAsia="Calibri"/>
        </w:rPr>
        <w:t>Thêm sản phẩm</w:t>
      </w:r>
      <w:bookmarkEnd w:id="828"/>
      <w:bookmarkEnd w:id="829"/>
      <w:bookmarkEnd w:id="830"/>
    </w:p>
    <w:p w14:paraId="497CA8BF"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Description: </w:t>
      </w:r>
      <w:proofErr w:type="spellStart"/>
      <w:r w:rsidRPr="007B6886">
        <w:rPr>
          <w:rFonts w:ascii="Times New Roman" w:eastAsia="Calibri" w:hAnsi="Times New Roman" w:cs="Times New Roman"/>
          <w:sz w:val="26"/>
          <w:szCs w:val="26"/>
        </w:rPr>
        <w:t>Giúp</w:t>
      </w:r>
      <w:proofErr w:type="spellEnd"/>
      <w:r w:rsidRPr="007B6886">
        <w:rPr>
          <w:rFonts w:ascii="Times New Roman" w:eastAsia="Calibri" w:hAnsi="Times New Roman" w:cs="Times New Roman"/>
          <w:sz w:val="26"/>
          <w:szCs w:val="26"/>
        </w:rPr>
        <w:t xml:space="preserve"> Admin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mới</w:t>
      </w:r>
      <w:proofErr w:type="spellEnd"/>
      <w:r w:rsidRPr="007B6886">
        <w:rPr>
          <w:rFonts w:ascii="Times New Roman" w:eastAsia="Calibri" w:hAnsi="Times New Roman" w:cs="Times New Roman"/>
          <w:sz w:val="26"/>
          <w:szCs w:val="26"/>
        </w:rPr>
        <w:t>.</w:t>
      </w:r>
    </w:p>
    <w:p w14:paraId="4E627D41"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Admin </w:t>
      </w:r>
      <w:proofErr w:type="spellStart"/>
      <w:r w:rsidRPr="007B6886">
        <w:rPr>
          <w:rFonts w:ascii="Times New Roman" w:eastAsia="Calibri" w:hAnsi="Times New Roman" w:cs="Times New Roman"/>
          <w:sz w:val="26"/>
          <w:szCs w:val="26"/>
        </w:rPr>
        <w:t>nhập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những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thiết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mới</w:t>
      </w:r>
      <w:proofErr w:type="spellEnd"/>
      <w:r w:rsidRPr="007B6886">
        <w:rPr>
          <w:rFonts w:ascii="Times New Roman" w:eastAsia="Calibri" w:hAnsi="Times New Roman" w:cs="Times New Roman"/>
          <w:sz w:val="26"/>
          <w:szCs w:val="26"/>
        </w:rPr>
        <w:t>.</w:t>
      </w:r>
    </w:p>
    <w:p w14:paraId="336C0699"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Kiểm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những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trường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nào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trống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Nếu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tất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đều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phù</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hợp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thì</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database. </w:t>
      </w:r>
      <w:proofErr w:type="spellStart"/>
      <w:r w:rsidRPr="007B6886">
        <w:rPr>
          <w:rFonts w:ascii="Times New Roman" w:eastAsia="Calibri" w:hAnsi="Times New Roman" w:cs="Times New Roman"/>
          <w:sz w:val="26"/>
          <w:szCs w:val="26"/>
        </w:rPr>
        <w:t>Ngược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thì</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database.</w:t>
      </w:r>
    </w:p>
    <w:p w14:paraId="5245E935"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Load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mới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del w:id="831" w:author="Hoang" w:date="2022-04-29T10:59:00Z">
        <w:r w:rsidRPr="007B6886" w:rsidDel="001839EC">
          <w:rPr>
            <w:rFonts w:ascii="Times New Roman" w:eastAsia="Calibri" w:hAnsi="Times New Roman" w:cs="Times New Roman"/>
            <w:sz w:val="26"/>
            <w:szCs w:val="26"/>
          </w:rPr>
          <w:delText xml:space="preserve"> </w:delText>
        </w:r>
      </w:del>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vào</w:t>
      </w:r>
      <w:proofErr w:type="spellEnd"/>
      <w:r w:rsidRPr="007B6886">
        <w:rPr>
          <w:rFonts w:ascii="Times New Roman" w:eastAsia="Calibri" w:hAnsi="Times New Roman" w:cs="Times New Roman"/>
          <w:sz w:val="26"/>
          <w:szCs w:val="26"/>
        </w:rPr>
        <w:t xml:space="preserve"> CSDL.</w:t>
      </w:r>
    </w:p>
    <w:p w14:paraId="5F1076FC" w14:textId="66D69DD1" w:rsidR="002911CD" w:rsidRPr="000641D6" w:rsidRDefault="000641D6" w:rsidP="000641D6">
      <w:pPr>
        <w:pStyle w:val="Muclon"/>
        <w:rPr>
          <w:rFonts w:eastAsia="Calibri"/>
        </w:rPr>
      </w:pPr>
      <w:bookmarkStart w:id="832" w:name="_Toc91169595"/>
      <w:bookmarkStart w:id="833" w:name="_Toc91169242"/>
      <w:bookmarkStart w:id="834" w:name="_Toc100281164"/>
      <w:r>
        <w:rPr>
          <w:rFonts w:eastAsia="Calibri"/>
          <w:lang w:val="en-US"/>
        </w:rPr>
        <w:t xml:space="preserve">2.3.2.2 </w:t>
      </w:r>
      <w:r w:rsidR="002911CD" w:rsidRPr="000641D6">
        <w:rPr>
          <w:rFonts w:eastAsia="Calibri"/>
        </w:rPr>
        <w:t>Sửa sản phẩm</w:t>
      </w:r>
      <w:bookmarkEnd w:id="832"/>
      <w:bookmarkEnd w:id="833"/>
      <w:bookmarkEnd w:id="834"/>
    </w:p>
    <w:p w14:paraId="15B18E7F"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Description: </w:t>
      </w:r>
      <w:proofErr w:type="spellStart"/>
      <w:r w:rsidRPr="007B6886">
        <w:rPr>
          <w:rFonts w:ascii="Times New Roman" w:eastAsia="Calibri" w:hAnsi="Times New Roman" w:cs="Times New Roman"/>
          <w:sz w:val="26"/>
          <w:szCs w:val="26"/>
        </w:rPr>
        <w:t>Giúp</w:t>
      </w:r>
      <w:proofErr w:type="spellEnd"/>
      <w:r w:rsidRPr="007B6886">
        <w:rPr>
          <w:rFonts w:ascii="Times New Roman" w:eastAsia="Calibri" w:hAnsi="Times New Roman" w:cs="Times New Roman"/>
          <w:sz w:val="26"/>
          <w:szCs w:val="26"/>
        </w:rPr>
        <w:t xml:space="preserve"> Admin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xoá</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57B455A8"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xoá</w:t>
      </w:r>
      <w:proofErr w:type="spellEnd"/>
    </w:p>
    <w:p w14:paraId="3C46FEB9"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Xoá</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trong</w:t>
      </w:r>
      <w:proofErr w:type="spellEnd"/>
      <w:r w:rsidRPr="007B6886">
        <w:rPr>
          <w:rFonts w:ascii="Times New Roman" w:eastAsia="Calibri" w:hAnsi="Times New Roman" w:cs="Times New Roman"/>
          <w:sz w:val="26"/>
          <w:szCs w:val="26"/>
        </w:rPr>
        <w:t xml:space="preserve"> CSDL</w:t>
      </w:r>
    </w:p>
    <w:p w14:paraId="0AA6E03E"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Load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3EF5669E" w14:textId="054CFECB" w:rsidR="002911CD" w:rsidRPr="000641D6" w:rsidRDefault="000641D6" w:rsidP="000641D6">
      <w:pPr>
        <w:pStyle w:val="Muclon"/>
        <w:rPr>
          <w:rFonts w:eastAsia="Calibri"/>
        </w:rPr>
      </w:pPr>
      <w:bookmarkStart w:id="835" w:name="_Toc91169596"/>
      <w:bookmarkStart w:id="836" w:name="_Toc91169243"/>
      <w:bookmarkStart w:id="837" w:name="_Toc100281165"/>
      <w:r>
        <w:rPr>
          <w:rFonts w:eastAsia="Calibri"/>
          <w:lang w:val="en-US"/>
        </w:rPr>
        <w:t xml:space="preserve">2.3.2.3 </w:t>
      </w:r>
      <w:r w:rsidR="002911CD" w:rsidRPr="000641D6">
        <w:rPr>
          <w:rFonts w:eastAsia="Calibri"/>
        </w:rPr>
        <w:t>Xóa sản phẩm</w:t>
      </w:r>
      <w:bookmarkEnd w:id="835"/>
      <w:bookmarkEnd w:id="836"/>
      <w:bookmarkEnd w:id="837"/>
    </w:p>
    <w:p w14:paraId="676E88CC"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Description: </w:t>
      </w:r>
      <w:proofErr w:type="spellStart"/>
      <w:r w:rsidRPr="007B6886">
        <w:rPr>
          <w:rFonts w:ascii="Times New Roman" w:eastAsia="Calibri" w:hAnsi="Times New Roman" w:cs="Times New Roman"/>
          <w:sz w:val="26"/>
          <w:szCs w:val="26"/>
        </w:rPr>
        <w:t>Giúp</w:t>
      </w:r>
      <w:proofErr w:type="spellEnd"/>
      <w:r w:rsidRPr="007B6886">
        <w:rPr>
          <w:rFonts w:ascii="Times New Roman" w:eastAsia="Calibri" w:hAnsi="Times New Roman" w:cs="Times New Roman"/>
          <w:sz w:val="26"/>
          <w:szCs w:val="26"/>
        </w:rPr>
        <w:t xml:space="preserve"> Admin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xóa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ra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khỏi</w:t>
      </w:r>
      <w:proofErr w:type="spellEnd"/>
      <w:r w:rsidRPr="007B6886">
        <w:rPr>
          <w:rFonts w:ascii="Times New Roman" w:eastAsia="Calibri" w:hAnsi="Times New Roman" w:cs="Times New Roman"/>
          <w:sz w:val="26"/>
          <w:szCs w:val="26"/>
        </w:rPr>
        <w:t xml:space="preserve"> CSDL.</w:t>
      </w:r>
    </w:p>
    <w:p w14:paraId="1682EC4E"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Input: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xóa</w:t>
      </w:r>
      <w:proofErr w:type="spellEnd"/>
      <w:r w:rsidRPr="007B6886">
        <w:rPr>
          <w:rFonts w:ascii="Times New Roman" w:eastAsia="Calibri" w:hAnsi="Times New Roman" w:cs="Times New Roman"/>
          <w:sz w:val="26"/>
          <w:szCs w:val="26"/>
        </w:rPr>
        <w:t>.</w:t>
      </w:r>
    </w:p>
    <w:p w14:paraId="37B018EB" w14:textId="77777777"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Process: </w:t>
      </w:r>
      <w:proofErr w:type="spellStart"/>
      <w:r w:rsidRPr="007B6886">
        <w:rPr>
          <w:rFonts w:ascii="Times New Roman" w:eastAsia="Calibri" w:hAnsi="Times New Roman" w:cs="Times New Roman"/>
          <w:sz w:val="26"/>
          <w:szCs w:val="26"/>
        </w:rPr>
        <w:t>Lấy</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ra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màn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hình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chắc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chắn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rằng</w:t>
      </w:r>
      <w:proofErr w:type="spellEnd"/>
      <w:r w:rsidRPr="007B6886">
        <w:rPr>
          <w:rFonts w:ascii="Times New Roman" w:eastAsia="Calibri" w:hAnsi="Times New Roman" w:cs="Times New Roman"/>
          <w:sz w:val="26"/>
          <w:szCs w:val="26"/>
        </w:rPr>
        <w:t xml:space="preserve"> Admin </w:t>
      </w:r>
      <w:proofErr w:type="spellStart"/>
      <w:r w:rsidRPr="007B6886">
        <w:rPr>
          <w:rFonts w:ascii="Times New Roman" w:eastAsia="Calibri" w:hAnsi="Times New Roman" w:cs="Times New Roman"/>
          <w:sz w:val="26"/>
          <w:szCs w:val="26"/>
        </w:rPr>
        <w:t>xóa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đúng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thiết</w:t>
      </w:r>
      <w:proofErr w:type="spellEnd"/>
      <w:r w:rsidRPr="007B6886">
        <w:rPr>
          <w:rFonts w:ascii="Times New Roman" w:eastAsia="Calibri" w:hAnsi="Times New Roman" w:cs="Times New Roman"/>
          <w:sz w:val="26"/>
          <w:szCs w:val="26"/>
        </w:rPr>
        <w:t>.</w:t>
      </w:r>
    </w:p>
    <w:p w14:paraId="29842C59" w14:textId="2E094285" w:rsidR="002911CD" w:rsidRPr="007B6886" w:rsidRDefault="002911CD"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 Output: Load </w:t>
      </w:r>
      <w:proofErr w:type="spellStart"/>
      <w:r w:rsidRPr="007B6886">
        <w:rPr>
          <w:rFonts w:ascii="Times New Roman" w:eastAsia="Calibri" w:hAnsi="Times New Roman" w:cs="Times New Roman"/>
          <w:sz w:val="26"/>
          <w:szCs w:val="26"/>
        </w:rPr>
        <w:t>lại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danh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biết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xoá</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thành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công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proofErr w:type="gram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ra</w:t>
      </w:r>
      <w:proofErr w:type="spellEnd"/>
      <w:proofErr w:type="gram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khỏi</w:t>
      </w:r>
      <w:proofErr w:type="spellEnd"/>
      <w:r w:rsidRPr="007B6886">
        <w:rPr>
          <w:rFonts w:ascii="Times New Roman" w:eastAsia="Calibri" w:hAnsi="Times New Roman" w:cs="Times New Roman"/>
          <w:sz w:val="26"/>
          <w:szCs w:val="26"/>
        </w:rPr>
        <w:t xml:space="preserve"> CSDL</w:t>
      </w:r>
    </w:p>
    <w:p w14:paraId="3449B199" w14:textId="0A2F06CA" w:rsidR="002911CD" w:rsidRPr="007B6886" w:rsidRDefault="002911CD"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sz w:val="26"/>
          <w:szCs w:val="26"/>
        </w:rPr>
        <w:br w:type="page"/>
      </w:r>
    </w:p>
    <w:p w14:paraId="49241C71" w14:textId="0FAC986B" w:rsidR="002911CD" w:rsidRPr="009E3399" w:rsidRDefault="000641D6" w:rsidP="000641D6">
      <w:pPr>
        <w:pStyle w:val="NoSpacing"/>
        <w:numPr>
          <w:ilvl w:val="0"/>
          <w:numId w:val="0"/>
        </w:numPr>
        <w:outlineLvl w:val="0"/>
        <w:rPr>
          <w:b/>
          <w:i w:val="0"/>
          <w:sz w:val="26"/>
          <w:szCs w:val="26"/>
        </w:rPr>
      </w:pPr>
      <w:bookmarkStart w:id="838" w:name="_Toc100281166"/>
      <w:r w:rsidRPr="009E3399">
        <w:rPr>
          <w:b/>
          <w:i w:val="0"/>
          <w:sz w:val="26"/>
          <w:szCs w:val="26"/>
        </w:rPr>
        <w:lastRenderedPageBreak/>
        <w:t xml:space="preserve">CHƯƠNG 3 </w:t>
      </w:r>
      <w:r w:rsidR="002911CD" w:rsidRPr="009E3399">
        <w:rPr>
          <w:b/>
          <w:i w:val="0"/>
          <w:sz w:val="26"/>
          <w:szCs w:val="26"/>
        </w:rPr>
        <w:t>XÂY DỰNG ỨNG DỤNG ĐẶT HÀNG THỜI TRANG</w:t>
      </w:r>
      <w:bookmarkEnd w:id="838"/>
    </w:p>
    <w:p w14:paraId="50BBB5D3" w14:textId="5E8FA7CD" w:rsidR="002911CD" w:rsidRPr="007B6886" w:rsidRDefault="000641D6" w:rsidP="000641D6">
      <w:pPr>
        <w:pStyle w:val="Muclon"/>
        <w:outlineLvl w:val="0"/>
      </w:pPr>
      <w:bookmarkStart w:id="839" w:name="_Toc100281167"/>
      <w:r>
        <w:rPr>
          <w:lang w:val="en-US"/>
        </w:rPr>
        <w:t xml:space="preserve">3.1 </w:t>
      </w:r>
      <w:r w:rsidR="002911CD" w:rsidRPr="007B6886">
        <w:t>Giao diện trang khách hàng</w:t>
      </w:r>
      <w:bookmarkEnd w:id="839"/>
    </w:p>
    <w:p w14:paraId="2BBD6FDE" w14:textId="2EA49E09" w:rsidR="00A25754" w:rsidRPr="007B6886" w:rsidRDefault="000641D6" w:rsidP="000641D6">
      <w:pPr>
        <w:pStyle w:val="Muclon"/>
        <w:outlineLvl w:val="1"/>
      </w:pPr>
      <w:bookmarkStart w:id="840" w:name="_Toc100281168"/>
      <w:r>
        <w:rPr>
          <w:lang w:val="en-US"/>
        </w:rPr>
        <w:t xml:space="preserve">3.1.1 </w:t>
      </w:r>
      <w:r w:rsidR="00A25754" w:rsidRPr="007B6886">
        <w:t>Trang chủ</w:t>
      </w:r>
      <w:bookmarkEnd w:id="840"/>
    </w:p>
    <w:p w14:paraId="5C19C426" w14:textId="43DBE0DF" w:rsidR="002911CD" w:rsidRPr="007B6886" w:rsidRDefault="00945F7E" w:rsidP="007B6886">
      <w:pPr>
        <w:spacing w:before="120" w:after="120" w:line="288" w:lineRule="auto"/>
        <w:jc w:val="both"/>
        <w:rPr>
          <w:rFonts w:ascii="Times New Roman" w:hAnsi="Times New Roman" w:cs="Times New Roman"/>
          <w:sz w:val="26"/>
          <w:szCs w:val="26"/>
        </w:rPr>
      </w:pPr>
      <w:r w:rsidRPr="007B6886">
        <w:rPr>
          <w:rFonts w:ascii="Times New Roman" w:hAnsi="Times New Roman" w:cs="Times New Roman"/>
          <w:noProof/>
          <w:sz w:val="26"/>
          <w:szCs w:val="26"/>
        </w:rPr>
        <w:drawing>
          <wp:anchor distT="0" distB="0" distL="114300" distR="114300" simplePos="0" relativeHeight="251660288" behindDoc="0" locked="0" layoutInCell="1" allowOverlap="1" wp14:anchorId="11D37E9E" wp14:editId="6EC3F31A">
            <wp:simplePos x="0" y="0"/>
            <wp:positionH relativeFrom="column">
              <wp:posOffset>393700</wp:posOffset>
            </wp:positionH>
            <wp:positionV relativeFrom="paragraph">
              <wp:posOffset>12700</wp:posOffset>
            </wp:positionV>
            <wp:extent cx="2286000" cy="4461933"/>
            <wp:effectExtent l="0" t="0" r="0" b="0"/>
            <wp:wrapSquare wrapText="bothSides"/>
            <wp:docPr id="3" name="Picture 2">
              <a:extLst xmlns:a="http://schemas.openxmlformats.org/drawingml/2006/main">
                <a:ext uri="{FF2B5EF4-FFF2-40B4-BE49-F238E27FC236}">
                  <a16:creationId xmlns:a16="http://schemas.microsoft.com/office/drawing/2014/main" id="{8094A5A4-5BF5-4B8F-999B-A000DE679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94A5A4-5BF5-4B8F-999B-A000DE679797}"/>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4461933"/>
                    </a:xfrm>
                    <a:prstGeom prst="rect">
                      <a:avLst/>
                    </a:prstGeom>
                  </pic:spPr>
                </pic:pic>
              </a:graphicData>
            </a:graphic>
          </wp:anchor>
        </w:drawing>
      </w:r>
      <w:r w:rsidRPr="007B6886">
        <w:rPr>
          <w:rFonts w:ascii="Times New Roman" w:hAnsi="Times New Roman" w:cs="Times New Roman"/>
          <w:noProof/>
          <w:sz w:val="26"/>
          <w:szCs w:val="26"/>
        </w:rPr>
        <w:drawing>
          <wp:inline distT="0" distB="0" distL="0" distR="0" wp14:anchorId="5E0194EE" wp14:editId="6A4C3B20">
            <wp:extent cx="2476500" cy="4447822"/>
            <wp:effectExtent l="0" t="0" r="0" b="0"/>
            <wp:docPr id="9" name="Picture 8">
              <a:extLst xmlns:a="http://schemas.openxmlformats.org/drawingml/2006/main">
                <a:ext uri="{FF2B5EF4-FFF2-40B4-BE49-F238E27FC236}">
                  <a16:creationId xmlns:a16="http://schemas.microsoft.com/office/drawing/2014/main" id="{1A43D3D8-3B33-4142-9EB9-7AE94EC3A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A43D3D8-3B33-4142-9EB9-7AE94EC3AE33}"/>
                        </a:ext>
                      </a:extLst>
                    </pic:cNvPr>
                    <pic:cNvPicPr>
                      <a:picLocks noChangeAspect="1"/>
                    </pic:cNvPicPr>
                  </pic:nvPicPr>
                  <pic:blipFill>
                    <a:blip r:embed="rId30"/>
                    <a:stretch>
                      <a:fillRect/>
                    </a:stretch>
                  </pic:blipFill>
                  <pic:spPr>
                    <a:xfrm>
                      <a:off x="0" y="0"/>
                      <a:ext cx="2478674" cy="4451727"/>
                    </a:xfrm>
                    <a:prstGeom prst="rect">
                      <a:avLst/>
                    </a:prstGeom>
                  </pic:spPr>
                </pic:pic>
              </a:graphicData>
            </a:graphic>
          </wp:inline>
        </w:drawing>
      </w:r>
      <w:r w:rsidRPr="007B6886">
        <w:rPr>
          <w:rFonts w:ascii="Times New Roman" w:hAnsi="Times New Roman" w:cs="Times New Roman"/>
          <w:sz w:val="26"/>
          <w:szCs w:val="26"/>
        </w:rPr>
        <w:br w:type="textWrapping" w:clear="all"/>
      </w:r>
    </w:p>
    <w:p w14:paraId="3E1BE98A" w14:textId="27658494" w:rsidR="001B0609" w:rsidRPr="00755856" w:rsidRDefault="00755856" w:rsidP="00755856">
      <w:pPr>
        <w:pStyle w:val="Caption"/>
        <w:jc w:val="center"/>
        <w:rPr>
          <w:rFonts w:ascii="Times New Roman" w:hAnsi="Times New Roman" w:cs="Times New Roman"/>
          <w:color w:val="auto"/>
          <w:sz w:val="24"/>
          <w:szCs w:val="24"/>
        </w:rPr>
      </w:pPr>
      <w:bookmarkStart w:id="841" w:name="_Toc100281774"/>
      <w:proofErr w:type="spellStart"/>
      <w:r w:rsidRPr="00755856">
        <w:rPr>
          <w:rFonts w:ascii="Times New Roman" w:hAnsi="Times New Roman" w:cs="Times New Roman"/>
          <w:color w:val="auto"/>
          <w:sz w:val="24"/>
          <w:szCs w:val="24"/>
        </w:rPr>
        <w:t>Hình</w:t>
      </w:r>
      <w:proofErr w:type="spellEnd"/>
      <w:r w:rsidRPr="00755856">
        <w:rPr>
          <w:rFonts w:ascii="Times New Roman" w:hAnsi="Times New Roman" w:cs="Times New Roman"/>
          <w:color w:val="auto"/>
          <w:sz w:val="24"/>
          <w:szCs w:val="24"/>
        </w:rPr>
        <w:t xml:space="preserve">  </w:t>
      </w:r>
      <w:r w:rsidRPr="00755856">
        <w:rPr>
          <w:rFonts w:ascii="Times New Roman" w:hAnsi="Times New Roman" w:cs="Times New Roman"/>
          <w:color w:val="auto"/>
          <w:sz w:val="24"/>
          <w:szCs w:val="24"/>
        </w:rPr>
        <w:fldChar w:fldCharType="begin"/>
      </w:r>
      <w:r w:rsidRPr="00755856">
        <w:rPr>
          <w:rFonts w:ascii="Times New Roman" w:hAnsi="Times New Roman" w:cs="Times New Roman"/>
          <w:color w:val="auto"/>
          <w:sz w:val="24"/>
          <w:szCs w:val="24"/>
        </w:rPr>
        <w:instrText xml:space="preserve"> SEQ Hình_ \* ARABIC </w:instrText>
      </w:r>
      <w:r w:rsidRPr="00755856">
        <w:rPr>
          <w:rFonts w:ascii="Times New Roman" w:hAnsi="Times New Roman" w:cs="Times New Roman"/>
          <w:color w:val="auto"/>
          <w:sz w:val="24"/>
          <w:szCs w:val="24"/>
        </w:rPr>
        <w:fldChar w:fldCharType="separate"/>
      </w:r>
      <w:r w:rsidR="009E3399">
        <w:rPr>
          <w:rFonts w:ascii="Times New Roman" w:hAnsi="Times New Roman" w:cs="Times New Roman"/>
          <w:noProof/>
          <w:color w:val="auto"/>
          <w:sz w:val="24"/>
          <w:szCs w:val="24"/>
        </w:rPr>
        <w:t>1</w:t>
      </w:r>
      <w:r w:rsidRPr="00755856">
        <w:rPr>
          <w:rFonts w:ascii="Times New Roman" w:hAnsi="Times New Roman" w:cs="Times New Roman"/>
          <w:color w:val="auto"/>
          <w:sz w:val="24"/>
          <w:szCs w:val="24"/>
        </w:rPr>
        <w:fldChar w:fldCharType="end"/>
      </w:r>
      <w:r w:rsidRPr="00755856">
        <w:rPr>
          <w:rFonts w:ascii="Times New Roman" w:hAnsi="Times New Roman" w:cs="Times New Roman"/>
          <w:color w:val="auto"/>
          <w:sz w:val="24"/>
          <w:szCs w:val="24"/>
        </w:rPr>
        <w:t xml:space="preserve"> </w:t>
      </w:r>
      <w:r w:rsidR="00A25754" w:rsidRPr="00755856">
        <w:rPr>
          <w:rFonts w:ascii="Times New Roman" w:hAnsi="Times New Roman" w:cs="Times New Roman"/>
          <w:color w:val="auto"/>
          <w:sz w:val="24"/>
          <w:szCs w:val="24"/>
        </w:rPr>
        <w:t xml:space="preserve">Giao </w:t>
      </w:r>
      <w:proofErr w:type="spellStart"/>
      <w:r w:rsidR="00A25754" w:rsidRPr="00755856">
        <w:rPr>
          <w:rFonts w:ascii="Times New Roman" w:hAnsi="Times New Roman" w:cs="Times New Roman"/>
          <w:color w:val="auto"/>
          <w:sz w:val="24"/>
          <w:szCs w:val="24"/>
        </w:rPr>
        <w:t>diện</w:t>
      </w:r>
      <w:proofErr w:type="spellEnd"/>
      <w:r w:rsidR="00A25754" w:rsidRPr="00755856">
        <w:rPr>
          <w:rFonts w:ascii="Times New Roman" w:hAnsi="Times New Roman" w:cs="Times New Roman"/>
          <w:color w:val="auto"/>
          <w:sz w:val="24"/>
          <w:szCs w:val="24"/>
        </w:rPr>
        <w:t xml:space="preserve"> </w:t>
      </w:r>
      <w:proofErr w:type="spellStart"/>
      <w:r w:rsidR="00A25754" w:rsidRPr="00755856">
        <w:rPr>
          <w:rFonts w:ascii="Times New Roman" w:hAnsi="Times New Roman" w:cs="Times New Roman"/>
          <w:color w:val="auto"/>
          <w:sz w:val="24"/>
          <w:szCs w:val="24"/>
        </w:rPr>
        <w:t>trang</w:t>
      </w:r>
      <w:proofErr w:type="spellEnd"/>
      <w:r w:rsidR="00A25754" w:rsidRPr="00755856">
        <w:rPr>
          <w:rFonts w:ascii="Times New Roman" w:hAnsi="Times New Roman" w:cs="Times New Roman"/>
          <w:color w:val="auto"/>
          <w:sz w:val="24"/>
          <w:szCs w:val="24"/>
        </w:rPr>
        <w:t xml:space="preserve"> </w:t>
      </w:r>
      <w:proofErr w:type="spellStart"/>
      <w:r w:rsidR="00A25754" w:rsidRPr="00755856">
        <w:rPr>
          <w:rFonts w:ascii="Times New Roman" w:hAnsi="Times New Roman" w:cs="Times New Roman"/>
          <w:color w:val="auto"/>
          <w:sz w:val="24"/>
          <w:szCs w:val="24"/>
        </w:rPr>
        <w:t>chủ</w:t>
      </w:r>
      <w:bookmarkEnd w:id="841"/>
      <w:proofErr w:type="spellEnd"/>
    </w:p>
    <w:p w14:paraId="5DB2A679" w14:textId="7E71488C" w:rsidR="00A25754" w:rsidRPr="007B6886" w:rsidRDefault="00A25754" w:rsidP="007B6886">
      <w:pPr>
        <w:spacing w:before="120" w:after="120" w:line="288" w:lineRule="auto"/>
        <w:jc w:val="both"/>
        <w:rPr>
          <w:rFonts w:ascii="Times New Roman" w:eastAsia="Calibri" w:hAnsi="Times New Roman" w:cs="Times New Roman"/>
          <w:sz w:val="26"/>
          <w:szCs w:val="26"/>
        </w:rPr>
      </w:pPr>
      <w:r w:rsidRPr="007B6886">
        <w:rPr>
          <w:rFonts w:ascii="Times New Roman" w:hAnsi="Times New Roman" w:cs="Times New Roman"/>
          <w:sz w:val="26"/>
          <w:szCs w:val="26"/>
        </w:rPr>
        <w:t xml:space="preserve">- </w:t>
      </w:r>
      <w:r w:rsidRPr="007B6886">
        <w:rPr>
          <w:rFonts w:ascii="Times New Roman" w:eastAsia="Calibri" w:hAnsi="Times New Roman" w:cs="Times New Roman"/>
          <w:sz w:val="26"/>
          <w:szCs w:val="26"/>
        </w:rPr>
        <w:t xml:space="preserve">Trang </w:t>
      </w:r>
      <w:proofErr w:type="spellStart"/>
      <w:r w:rsidRPr="007B6886">
        <w:rPr>
          <w:rFonts w:ascii="Times New Roman" w:eastAsia="Calibri" w:hAnsi="Times New Roman" w:cs="Times New Roman"/>
          <w:sz w:val="26"/>
          <w:szCs w:val="26"/>
        </w:rPr>
        <w:t>chủ</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trang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chính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chứa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tất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mục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lựa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Từ</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trang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chủ</w:t>
      </w:r>
      <w:proofErr w:type="spellEnd"/>
      <w:r w:rsidRPr="007B6886">
        <w:rPr>
          <w:rFonts w:ascii="Times New Roman"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tìm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thấy</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mọi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thiết</w:t>
      </w:r>
      <w:proofErr w:type="spellEnd"/>
      <w:r w:rsidRPr="007B6886">
        <w:rPr>
          <w:rFonts w:ascii="Times New Roman" w:eastAsia="Calibri" w:hAnsi="Times New Roman" w:cs="Times New Roman"/>
          <w:sz w:val="26"/>
          <w:szCs w:val="26"/>
        </w:rPr>
        <w:t>.</w:t>
      </w:r>
    </w:p>
    <w:p w14:paraId="5AF92D07" w14:textId="07A59553" w:rsidR="00A25754" w:rsidRPr="000641D6" w:rsidRDefault="000641D6" w:rsidP="000641D6">
      <w:pPr>
        <w:pStyle w:val="Muclon"/>
        <w:outlineLvl w:val="1"/>
        <w:rPr>
          <w:rFonts w:eastAsia="Calibri"/>
        </w:rPr>
      </w:pPr>
      <w:bookmarkStart w:id="842" w:name="_Toc100281169"/>
      <w:r>
        <w:rPr>
          <w:rFonts w:eastAsia="Calibri"/>
          <w:lang w:val="en-US"/>
        </w:rPr>
        <w:lastRenderedPageBreak/>
        <w:t xml:space="preserve">3.1.2 </w:t>
      </w:r>
      <w:r w:rsidR="00A25754" w:rsidRPr="000641D6">
        <w:rPr>
          <w:rFonts w:eastAsia="Calibri"/>
        </w:rPr>
        <w:t>Trang xem chi tiết sản phẩm</w:t>
      </w:r>
      <w:bookmarkEnd w:id="842"/>
    </w:p>
    <w:p w14:paraId="5E1B273B" w14:textId="2F308DF3" w:rsidR="00A25754" w:rsidRPr="007B6886" w:rsidRDefault="00945F7E"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anchor distT="0" distB="0" distL="114300" distR="114300" simplePos="0" relativeHeight="251661312" behindDoc="0" locked="0" layoutInCell="1" allowOverlap="1" wp14:anchorId="7E405693" wp14:editId="5C075822">
            <wp:simplePos x="0" y="0"/>
            <wp:positionH relativeFrom="column">
              <wp:posOffset>482600</wp:posOffset>
            </wp:positionH>
            <wp:positionV relativeFrom="paragraph">
              <wp:posOffset>0</wp:posOffset>
            </wp:positionV>
            <wp:extent cx="2194560" cy="4174067"/>
            <wp:effectExtent l="0" t="0" r="0" b="0"/>
            <wp:wrapSquare wrapText="bothSides"/>
            <wp:docPr id="1" name="Picture 2">
              <a:extLst xmlns:a="http://schemas.openxmlformats.org/drawingml/2006/main">
                <a:ext uri="{FF2B5EF4-FFF2-40B4-BE49-F238E27FC236}">
                  <a16:creationId xmlns:a16="http://schemas.microsoft.com/office/drawing/2014/main" id="{0705A323-B0CC-43AE-AB1F-D10B949B7A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705A323-B0CC-43AE-AB1F-D10B949B7AD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4560" cy="4174067"/>
                    </a:xfrm>
                    <a:prstGeom prst="rect">
                      <a:avLst/>
                    </a:prstGeom>
                  </pic:spPr>
                </pic:pic>
              </a:graphicData>
            </a:graphic>
          </wp:anchor>
        </w:drawing>
      </w:r>
      <w:r w:rsidRPr="007B6886">
        <w:rPr>
          <w:rFonts w:ascii="Times New Roman" w:eastAsia="Calibri" w:hAnsi="Times New Roman" w:cs="Times New Roman"/>
          <w:noProof/>
          <w:sz w:val="26"/>
          <w:szCs w:val="26"/>
        </w:rPr>
        <w:drawing>
          <wp:inline distT="0" distB="0" distL="0" distR="0" wp14:anchorId="78C4F5AD" wp14:editId="48E55CF9">
            <wp:extent cx="2413000" cy="4174067"/>
            <wp:effectExtent l="0" t="0" r="6350" b="0"/>
            <wp:docPr id="16" name="Picture 4">
              <a:extLst xmlns:a="http://schemas.openxmlformats.org/drawingml/2006/main">
                <a:ext uri="{FF2B5EF4-FFF2-40B4-BE49-F238E27FC236}">
                  <a16:creationId xmlns:a16="http://schemas.microsoft.com/office/drawing/2014/main" id="{9F918751-F61A-4093-A640-F4CB94EBE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918751-F61A-4093-A640-F4CB94EBE706}"/>
                        </a:ext>
                      </a:extLst>
                    </pic:cNvPr>
                    <pic:cNvPicPr>
                      <a:picLocks noChangeAspect="1"/>
                    </pic:cNvPicPr>
                  </pic:nvPicPr>
                  <pic:blipFill>
                    <a:blip r:embed="rId32"/>
                    <a:stretch>
                      <a:fillRect/>
                    </a:stretch>
                  </pic:blipFill>
                  <pic:spPr>
                    <a:xfrm>
                      <a:off x="0" y="0"/>
                      <a:ext cx="2414178" cy="4176104"/>
                    </a:xfrm>
                    <a:prstGeom prst="rect">
                      <a:avLst/>
                    </a:prstGeom>
                  </pic:spPr>
                </pic:pic>
              </a:graphicData>
            </a:graphic>
          </wp:inline>
        </w:drawing>
      </w:r>
      <w:r w:rsidR="00A25754" w:rsidRPr="007B6886">
        <w:rPr>
          <w:rFonts w:ascii="Times New Roman" w:eastAsia="Calibri" w:hAnsi="Times New Roman" w:cs="Times New Roman"/>
          <w:sz w:val="26"/>
          <w:szCs w:val="26"/>
        </w:rPr>
        <w:tab/>
      </w:r>
    </w:p>
    <w:p w14:paraId="20B19ACD" w14:textId="1400334F" w:rsidR="00A25754" w:rsidRPr="00755856" w:rsidRDefault="00755856" w:rsidP="00755856">
      <w:pPr>
        <w:pStyle w:val="Caption"/>
        <w:jc w:val="center"/>
        <w:rPr>
          <w:rFonts w:ascii="Times New Roman" w:hAnsi="Times New Roman" w:cs="Times New Roman"/>
          <w:color w:val="auto"/>
          <w:sz w:val="24"/>
          <w:szCs w:val="24"/>
        </w:rPr>
      </w:pPr>
      <w:bookmarkStart w:id="843" w:name="_Toc100281775"/>
      <w:proofErr w:type="spellStart"/>
      <w:r w:rsidRPr="00755856">
        <w:rPr>
          <w:rFonts w:ascii="Times New Roman" w:hAnsi="Times New Roman" w:cs="Times New Roman"/>
          <w:color w:val="auto"/>
          <w:sz w:val="24"/>
          <w:szCs w:val="24"/>
        </w:rPr>
        <w:t>Hình</w:t>
      </w:r>
      <w:proofErr w:type="spellEnd"/>
      <w:r w:rsidRPr="00755856">
        <w:rPr>
          <w:rFonts w:ascii="Times New Roman" w:hAnsi="Times New Roman" w:cs="Times New Roman"/>
          <w:color w:val="auto"/>
          <w:sz w:val="24"/>
          <w:szCs w:val="24"/>
        </w:rPr>
        <w:t xml:space="preserve">  </w:t>
      </w:r>
      <w:r w:rsidRPr="00755856">
        <w:rPr>
          <w:rFonts w:ascii="Times New Roman" w:hAnsi="Times New Roman" w:cs="Times New Roman"/>
          <w:color w:val="auto"/>
          <w:sz w:val="24"/>
          <w:szCs w:val="24"/>
        </w:rPr>
        <w:fldChar w:fldCharType="begin"/>
      </w:r>
      <w:r w:rsidRPr="00755856">
        <w:rPr>
          <w:rFonts w:ascii="Times New Roman" w:hAnsi="Times New Roman" w:cs="Times New Roman"/>
          <w:color w:val="auto"/>
          <w:sz w:val="24"/>
          <w:szCs w:val="24"/>
        </w:rPr>
        <w:instrText xml:space="preserve"> SEQ Hình_ \* ARABIC </w:instrText>
      </w:r>
      <w:r w:rsidRPr="00755856">
        <w:rPr>
          <w:rFonts w:ascii="Times New Roman" w:hAnsi="Times New Roman" w:cs="Times New Roman"/>
          <w:color w:val="auto"/>
          <w:sz w:val="24"/>
          <w:szCs w:val="24"/>
        </w:rPr>
        <w:fldChar w:fldCharType="separate"/>
      </w:r>
      <w:r w:rsidR="009E3399">
        <w:rPr>
          <w:rFonts w:ascii="Times New Roman" w:hAnsi="Times New Roman" w:cs="Times New Roman"/>
          <w:noProof/>
          <w:color w:val="auto"/>
          <w:sz w:val="24"/>
          <w:szCs w:val="24"/>
        </w:rPr>
        <w:t>2</w:t>
      </w:r>
      <w:r w:rsidRPr="00755856">
        <w:rPr>
          <w:rFonts w:ascii="Times New Roman" w:hAnsi="Times New Roman" w:cs="Times New Roman"/>
          <w:color w:val="auto"/>
          <w:sz w:val="24"/>
          <w:szCs w:val="24"/>
        </w:rPr>
        <w:fldChar w:fldCharType="end"/>
      </w:r>
      <w:r w:rsidRPr="00755856">
        <w:rPr>
          <w:rFonts w:ascii="Times New Roman" w:hAnsi="Times New Roman" w:cs="Times New Roman"/>
          <w:color w:val="auto"/>
          <w:sz w:val="24"/>
          <w:szCs w:val="24"/>
        </w:rPr>
        <w:t xml:space="preserve"> </w:t>
      </w:r>
      <w:r w:rsidR="00A25754" w:rsidRPr="00755856">
        <w:rPr>
          <w:rFonts w:ascii="Times New Roman" w:hAnsi="Times New Roman" w:cs="Times New Roman"/>
          <w:color w:val="auto"/>
          <w:sz w:val="24"/>
          <w:szCs w:val="24"/>
        </w:rPr>
        <w:t xml:space="preserve">Giao </w:t>
      </w:r>
      <w:proofErr w:type="spellStart"/>
      <w:r w:rsidR="00A25754" w:rsidRPr="00755856">
        <w:rPr>
          <w:rFonts w:ascii="Times New Roman" w:hAnsi="Times New Roman" w:cs="Times New Roman"/>
          <w:color w:val="auto"/>
          <w:sz w:val="24"/>
          <w:szCs w:val="24"/>
        </w:rPr>
        <w:t>diện</w:t>
      </w:r>
      <w:proofErr w:type="spellEnd"/>
      <w:r w:rsidR="00A25754" w:rsidRPr="00755856">
        <w:rPr>
          <w:rFonts w:ascii="Times New Roman" w:hAnsi="Times New Roman" w:cs="Times New Roman"/>
          <w:color w:val="auto"/>
          <w:sz w:val="24"/>
          <w:szCs w:val="24"/>
        </w:rPr>
        <w:t xml:space="preserve"> </w:t>
      </w:r>
      <w:proofErr w:type="spellStart"/>
      <w:r w:rsidR="00A25754" w:rsidRPr="00755856">
        <w:rPr>
          <w:rFonts w:ascii="Times New Roman" w:hAnsi="Times New Roman" w:cs="Times New Roman"/>
          <w:color w:val="auto"/>
          <w:sz w:val="24"/>
          <w:szCs w:val="24"/>
        </w:rPr>
        <w:t>xem</w:t>
      </w:r>
      <w:proofErr w:type="spellEnd"/>
      <w:r w:rsidR="00A25754" w:rsidRPr="00755856">
        <w:rPr>
          <w:rFonts w:ascii="Times New Roman" w:hAnsi="Times New Roman" w:cs="Times New Roman"/>
          <w:color w:val="auto"/>
          <w:sz w:val="24"/>
          <w:szCs w:val="24"/>
        </w:rPr>
        <w:t xml:space="preserve"> chi </w:t>
      </w:r>
      <w:proofErr w:type="spellStart"/>
      <w:r w:rsidR="00A25754" w:rsidRPr="00755856">
        <w:rPr>
          <w:rFonts w:ascii="Times New Roman" w:hAnsi="Times New Roman" w:cs="Times New Roman"/>
          <w:color w:val="auto"/>
          <w:sz w:val="24"/>
          <w:szCs w:val="24"/>
        </w:rPr>
        <w:t>tiết</w:t>
      </w:r>
      <w:proofErr w:type="spellEnd"/>
      <w:r w:rsidR="00A25754" w:rsidRPr="00755856">
        <w:rPr>
          <w:rFonts w:ascii="Times New Roman" w:hAnsi="Times New Roman" w:cs="Times New Roman"/>
          <w:color w:val="auto"/>
          <w:sz w:val="24"/>
          <w:szCs w:val="24"/>
        </w:rPr>
        <w:t xml:space="preserve"> </w:t>
      </w:r>
      <w:proofErr w:type="spellStart"/>
      <w:r w:rsidR="00A25754" w:rsidRPr="00755856">
        <w:rPr>
          <w:rFonts w:ascii="Times New Roman" w:hAnsi="Times New Roman" w:cs="Times New Roman"/>
          <w:color w:val="auto"/>
          <w:sz w:val="24"/>
          <w:szCs w:val="24"/>
        </w:rPr>
        <w:t>sản</w:t>
      </w:r>
      <w:proofErr w:type="spellEnd"/>
      <w:r w:rsidR="00A25754" w:rsidRPr="00755856">
        <w:rPr>
          <w:rFonts w:ascii="Times New Roman" w:hAnsi="Times New Roman" w:cs="Times New Roman"/>
          <w:color w:val="auto"/>
          <w:sz w:val="24"/>
          <w:szCs w:val="24"/>
        </w:rPr>
        <w:t xml:space="preserve"> </w:t>
      </w:r>
      <w:proofErr w:type="spellStart"/>
      <w:r w:rsidR="00A25754" w:rsidRPr="00755856">
        <w:rPr>
          <w:rFonts w:ascii="Times New Roman" w:hAnsi="Times New Roman" w:cs="Times New Roman"/>
          <w:color w:val="auto"/>
          <w:sz w:val="24"/>
          <w:szCs w:val="24"/>
        </w:rPr>
        <w:t>phẩm</w:t>
      </w:r>
      <w:bookmarkEnd w:id="843"/>
      <w:proofErr w:type="spellEnd"/>
    </w:p>
    <w:p w14:paraId="5D9A47A8" w14:textId="101B1C19" w:rsidR="00A25754" w:rsidRPr="007B6886" w:rsidRDefault="00A25754" w:rsidP="007B6886">
      <w:pPr>
        <w:tabs>
          <w:tab w:val="left" w:pos="1284"/>
        </w:tabs>
        <w:spacing w:before="120" w:after="120" w:line="288" w:lineRule="auto"/>
        <w:jc w:val="both"/>
        <w:rPr>
          <w:rFonts w:ascii="Times New Roman" w:eastAsia="Calibri" w:hAnsi="Times New Roman" w:cs="Times New Roman"/>
          <w:sz w:val="26"/>
          <w:szCs w:val="26"/>
        </w:rPr>
      </w:pPr>
      <w:r w:rsidRPr="007B6886">
        <w:rPr>
          <w:rFonts w:ascii="Times New Roman" w:hAnsi="Times New Roman" w:cs="Times New Roman"/>
          <w:sz w:val="26"/>
          <w:szCs w:val="26"/>
        </w:rPr>
        <w:t xml:space="preserve">Giao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chi </w:t>
      </w:r>
      <w:proofErr w:type="spellStart"/>
      <w:r w:rsidRPr="007B6886">
        <w:rPr>
          <w:rFonts w:ascii="Times New Roman" w:hAnsi="Times New Roman" w:cs="Times New Roman"/>
          <w:sz w:val="26"/>
          <w:szCs w:val="26"/>
        </w:rPr>
        <w:t>tiết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chọn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xem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sản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phẩm</w:t>
      </w:r>
      <w:proofErr w:type="spellEnd"/>
      <w:r w:rsidRPr="007B6886">
        <w:rPr>
          <w:rFonts w:ascii="Times New Roman" w:hAnsi="Times New Roman" w:cs="Times New Roman"/>
          <w:sz w:val="26"/>
          <w:szCs w:val="26"/>
        </w:rPr>
        <w:t>.</w:t>
      </w:r>
    </w:p>
    <w:p w14:paraId="7B11B1E3" w14:textId="732D91DE" w:rsidR="00A25754" w:rsidRPr="000641D6" w:rsidRDefault="000641D6" w:rsidP="000641D6">
      <w:pPr>
        <w:pStyle w:val="Muclon"/>
        <w:outlineLvl w:val="1"/>
        <w:rPr>
          <w:rFonts w:eastAsia="Calibri"/>
        </w:rPr>
      </w:pPr>
      <w:bookmarkStart w:id="844" w:name="_Toc100281170"/>
      <w:r>
        <w:rPr>
          <w:rFonts w:eastAsia="Calibri"/>
          <w:lang w:val="en-US"/>
        </w:rPr>
        <w:lastRenderedPageBreak/>
        <w:t xml:space="preserve">3.1.3 </w:t>
      </w:r>
      <w:r w:rsidR="00A25754" w:rsidRPr="000641D6">
        <w:rPr>
          <w:rFonts w:eastAsia="Calibri"/>
        </w:rPr>
        <w:t>Giao diện kết quả tìm kiếm</w:t>
      </w:r>
      <w:bookmarkEnd w:id="844"/>
    </w:p>
    <w:p w14:paraId="51A5DFD5" w14:textId="7A7BA8FF" w:rsidR="00945F7E" w:rsidRPr="007B6886" w:rsidRDefault="00945F7E"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anchor distT="0" distB="0" distL="114300" distR="114300" simplePos="0" relativeHeight="251662336" behindDoc="0" locked="0" layoutInCell="1" allowOverlap="1" wp14:anchorId="547CC0A7" wp14:editId="13AFDADA">
            <wp:simplePos x="0" y="0"/>
            <wp:positionH relativeFrom="margin">
              <wp:posOffset>431800</wp:posOffset>
            </wp:positionH>
            <wp:positionV relativeFrom="paragraph">
              <wp:posOffset>0</wp:posOffset>
            </wp:positionV>
            <wp:extent cx="2603500" cy="4656455"/>
            <wp:effectExtent l="0" t="0" r="6350" b="0"/>
            <wp:wrapSquare wrapText="bothSides"/>
            <wp:docPr id="2" name="Picture 2">
              <a:extLst xmlns:a="http://schemas.openxmlformats.org/drawingml/2006/main">
                <a:ext uri="{FF2B5EF4-FFF2-40B4-BE49-F238E27FC236}">
                  <a16:creationId xmlns:a16="http://schemas.microsoft.com/office/drawing/2014/main" id="{82E56636-A2B0-4851-8614-D341A3DD6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E56636-A2B0-4851-8614-D341A3DD6FDC}"/>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3500" cy="4656455"/>
                    </a:xfrm>
                    <a:prstGeom prst="rect">
                      <a:avLst/>
                    </a:prstGeom>
                  </pic:spPr>
                </pic:pic>
              </a:graphicData>
            </a:graphic>
            <wp14:sizeRelH relativeFrom="margin">
              <wp14:pctWidth>0</wp14:pctWidth>
            </wp14:sizeRelH>
          </wp:anchor>
        </w:drawing>
      </w:r>
      <w:r w:rsidRPr="007B6886">
        <w:rPr>
          <w:rFonts w:ascii="Times New Roman" w:eastAsia="Calibri" w:hAnsi="Times New Roman" w:cs="Times New Roman"/>
          <w:noProof/>
          <w:sz w:val="26"/>
          <w:szCs w:val="26"/>
        </w:rPr>
        <w:drawing>
          <wp:inline distT="0" distB="0" distL="0" distR="0" wp14:anchorId="0B60B7F0" wp14:editId="3DF0520A">
            <wp:extent cx="2514600" cy="4656455"/>
            <wp:effectExtent l="0" t="0" r="0" b="0"/>
            <wp:docPr id="17" name="Picture 7">
              <a:extLst xmlns:a="http://schemas.openxmlformats.org/drawingml/2006/main">
                <a:ext uri="{FF2B5EF4-FFF2-40B4-BE49-F238E27FC236}">
                  <a16:creationId xmlns:a16="http://schemas.microsoft.com/office/drawing/2014/main" id="{CC88034F-2B5E-479A-AE52-F23D0E35C2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88034F-2B5E-479A-AE52-F23D0E35C2A8}"/>
                        </a:ext>
                      </a:extLst>
                    </pic:cNvPr>
                    <pic:cNvPicPr>
                      <a:picLocks noChangeAspect="1"/>
                    </pic:cNvPicPr>
                  </pic:nvPicPr>
                  <pic:blipFill>
                    <a:blip r:embed="rId34"/>
                    <a:stretch>
                      <a:fillRect/>
                    </a:stretch>
                  </pic:blipFill>
                  <pic:spPr>
                    <a:xfrm>
                      <a:off x="0" y="0"/>
                      <a:ext cx="2514930" cy="4657066"/>
                    </a:xfrm>
                    <a:prstGeom prst="rect">
                      <a:avLst/>
                    </a:prstGeom>
                  </pic:spPr>
                </pic:pic>
              </a:graphicData>
            </a:graphic>
          </wp:inline>
        </w:drawing>
      </w:r>
    </w:p>
    <w:p w14:paraId="69081AA6" w14:textId="5C6B9251" w:rsidR="00A25754" w:rsidRPr="007B6886" w:rsidRDefault="00A25754" w:rsidP="007B6886">
      <w:pPr>
        <w:spacing w:before="120" w:after="120" w:line="288" w:lineRule="auto"/>
        <w:jc w:val="both"/>
        <w:rPr>
          <w:rFonts w:ascii="Times New Roman" w:eastAsia="Calibri" w:hAnsi="Times New Roman" w:cs="Times New Roman"/>
          <w:sz w:val="26"/>
          <w:szCs w:val="26"/>
        </w:rPr>
      </w:pPr>
    </w:p>
    <w:p w14:paraId="1EAE56CA" w14:textId="7E4CAC93" w:rsidR="00A25754" w:rsidRPr="00755856" w:rsidRDefault="00755856" w:rsidP="00755856">
      <w:pPr>
        <w:pStyle w:val="Caption"/>
        <w:jc w:val="center"/>
        <w:rPr>
          <w:rFonts w:ascii="Times New Roman" w:eastAsia="Calibri" w:hAnsi="Times New Roman" w:cs="Times New Roman"/>
          <w:color w:val="auto"/>
          <w:sz w:val="24"/>
          <w:szCs w:val="24"/>
        </w:rPr>
      </w:pPr>
      <w:bookmarkStart w:id="845" w:name="_Toc100281776"/>
      <w:proofErr w:type="spellStart"/>
      <w:r w:rsidRPr="00755856">
        <w:rPr>
          <w:rFonts w:ascii="Times New Roman" w:hAnsi="Times New Roman" w:cs="Times New Roman"/>
          <w:color w:val="auto"/>
          <w:sz w:val="24"/>
          <w:szCs w:val="24"/>
        </w:rPr>
        <w:t>Hình</w:t>
      </w:r>
      <w:proofErr w:type="spellEnd"/>
      <w:r w:rsidRPr="00755856">
        <w:rPr>
          <w:rFonts w:ascii="Times New Roman" w:hAnsi="Times New Roman" w:cs="Times New Roman"/>
          <w:color w:val="auto"/>
          <w:sz w:val="24"/>
          <w:szCs w:val="24"/>
        </w:rPr>
        <w:t xml:space="preserve">  </w:t>
      </w:r>
      <w:r w:rsidRPr="00755856">
        <w:rPr>
          <w:rFonts w:ascii="Times New Roman" w:hAnsi="Times New Roman" w:cs="Times New Roman"/>
          <w:color w:val="auto"/>
          <w:sz w:val="24"/>
          <w:szCs w:val="24"/>
        </w:rPr>
        <w:fldChar w:fldCharType="begin"/>
      </w:r>
      <w:r w:rsidRPr="00755856">
        <w:rPr>
          <w:rFonts w:ascii="Times New Roman" w:hAnsi="Times New Roman" w:cs="Times New Roman"/>
          <w:color w:val="auto"/>
          <w:sz w:val="24"/>
          <w:szCs w:val="24"/>
        </w:rPr>
        <w:instrText xml:space="preserve"> SEQ Hình_ \* ARABIC </w:instrText>
      </w:r>
      <w:r w:rsidRPr="00755856">
        <w:rPr>
          <w:rFonts w:ascii="Times New Roman" w:hAnsi="Times New Roman" w:cs="Times New Roman"/>
          <w:color w:val="auto"/>
          <w:sz w:val="24"/>
          <w:szCs w:val="24"/>
        </w:rPr>
        <w:fldChar w:fldCharType="separate"/>
      </w:r>
      <w:r w:rsidR="009E3399">
        <w:rPr>
          <w:rFonts w:ascii="Times New Roman" w:hAnsi="Times New Roman" w:cs="Times New Roman"/>
          <w:noProof/>
          <w:color w:val="auto"/>
          <w:sz w:val="24"/>
          <w:szCs w:val="24"/>
        </w:rPr>
        <w:t>3</w:t>
      </w:r>
      <w:r w:rsidRPr="00755856">
        <w:rPr>
          <w:rFonts w:ascii="Times New Roman" w:hAnsi="Times New Roman" w:cs="Times New Roman"/>
          <w:color w:val="auto"/>
          <w:sz w:val="24"/>
          <w:szCs w:val="24"/>
        </w:rPr>
        <w:fldChar w:fldCharType="end"/>
      </w:r>
      <w:r w:rsidRPr="00755856">
        <w:rPr>
          <w:rFonts w:ascii="Times New Roman" w:hAnsi="Times New Roman" w:cs="Times New Roman"/>
          <w:color w:val="auto"/>
          <w:sz w:val="24"/>
          <w:szCs w:val="24"/>
        </w:rPr>
        <w:t xml:space="preserve"> </w:t>
      </w:r>
      <w:r w:rsidR="00A25754" w:rsidRPr="00755856">
        <w:rPr>
          <w:rFonts w:ascii="Times New Roman" w:eastAsia="Calibri" w:hAnsi="Times New Roman" w:cs="Times New Roman"/>
          <w:color w:val="auto"/>
          <w:sz w:val="24"/>
          <w:szCs w:val="24"/>
        </w:rPr>
        <w:t xml:space="preserve">Giao </w:t>
      </w:r>
      <w:proofErr w:type="spellStart"/>
      <w:r w:rsidR="00A25754" w:rsidRPr="00755856">
        <w:rPr>
          <w:rFonts w:ascii="Times New Roman" w:eastAsia="Calibri" w:hAnsi="Times New Roman" w:cs="Times New Roman"/>
          <w:color w:val="auto"/>
          <w:sz w:val="24"/>
          <w:szCs w:val="24"/>
        </w:rPr>
        <w:t>diện</w:t>
      </w:r>
      <w:proofErr w:type="spellEnd"/>
      <w:r w:rsidR="00A25754" w:rsidRPr="00755856">
        <w:rPr>
          <w:rFonts w:ascii="Times New Roman" w:eastAsia="Calibri" w:hAnsi="Times New Roman" w:cs="Times New Roman"/>
          <w:color w:val="auto"/>
          <w:sz w:val="24"/>
          <w:szCs w:val="24"/>
        </w:rPr>
        <w:t xml:space="preserve"> </w:t>
      </w:r>
      <w:proofErr w:type="spellStart"/>
      <w:r w:rsidR="00A25754" w:rsidRPr="00755856">
        <w:rPr>
          <w:rFonts w:ascii="Times New Roman" w:eastAsia="Calibri" w:hAnsi="Times New Roman" w:cs="Times New Roman"/>
          <w:color w:val="auto"/>
          <w:sz w:val="24"/>
          <w:szCs w:val="24"/>
        </w:rPr>
        <w:t>kết</w:t>
      </w:r>
      <w:proofErr w:type="spellEnd"/>
      <w:r w:rsidR="00A25754" w:rsidRPr="00755856">
        <w:rPr>
          <w:rFonts w:ascii="Times New Roman" w:eastAsia="Calibri" w:hAnsi="Times New Roman" w:cs="Times New Roman"/>
          <w:color w:val="auto"/>
          <w:sz w:val="24"/>
          <w:szCs w:val="24"/>
        </w:rPr>
        <w:t xml:space="preserve"> </w:t>
      </w:r>
      <w:proofErr w:type="spellStart"/>
      <w:r w:rsidR="00A25754" w:rsidRPr="00755856">
        <w:rPr>
          <w:rFonts w:ascii="Times New Roman" w:eastAsia="Calibri" w:hAnsi="Times New Roman" w:cs="Times New Roman"/>
          <w:color w:val="auto"/>
          <w:sz w:val="24"/>
          <w:szCs w:val="24"/>
        </w:rPr>
        <w:t>qủa</w:t>
      </w:r>
      <w:proofErr w:type="spellEnd"/>
      <w:r w:rsidR="00A25754" w:rsidRPr="00755856">
        <w:rPr>
          <w:rFonts w:ascii="Times New Roman" w:eastAsia="Calibri" w:hAnsi="Times New Roman" w:cs="Times New Roman"/>
          <w:color w:val="auto"/>
          <w:sz w:val="24"/>
          <w:szCs w:val="24"/>
        </w:rPr>
        <w:t xml:space="preserve"> </w:t>
      </w:r>
      <w:proofErr w:type="spellStart"/>
      <w:r w:rsidR="00A25754" w:rsidRPr="00755856">
        <w:rPr>
          <w:rFonts w:ascii="Times New Roman" w:eastAsia="Calibri" w:hAnsi="Times New Roman" w:cs="Times New Roman"/>
          <w:color w:val="auto"/>
          <w:sz w:val="24"/>
          <w:szCs w:val="24"/>
        </w:rPr>
        <w:t>tìm</w:t>
      </w:r>
      <w:proofErr w:type="spellEnd"/>
      <w:r w:rsidR="00A25754" w:rsidRPr="00755856">
        <w:rPr>
          <w:rFonts w:ascii="Times New Roman" w:eastAsia="Calibri" w:hAnsi="Times New Roman" w:cs="Times New Roman"/>
          <w:color w:val="auto"/>
          <w:sz w:val="24"/>
          <w:szCs w:val="24"/>
        </w:rPr>
        <w:t xml:space="preserve"> </w:t>
      </w:r>
      <w:proofErr w:type="spellStart"/>
      <w:r w:rsidR="00A25754" w:rsidRPr="00755856">
        <w:rPr>
          <w:rFonts w:ascii="Times New Roman" w:eastAsia="Calibri" w:hAnsi="Times New Roman" w:cs="Times New Roman"/>
          <w:color w:val="auto"/>
          <w:sz w:val="24"/>
          <w:szCs w:val="24"/>
        </w:rPr>
        <w:t>kiếm</w:t>
      </w:r>
      <w:bookmarkEnd w:id="845"/>
      <w:proofErr w:type="spellEnd"/>
    </w:p>
    <w:p w14:paraId="1AEDE334" w14:textId="56244F97" w:rsidR="00A25754" w:rsidRPr="007B6886" w:rsidRDefault="00A25754"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Giao </w:t>
      </w:r>
      <w:proofErr w:type="spellStart"/>
      <w:r w:rsidRPr="007B6886">
        <w:rPr>
          <w:rFonts w:ascii="Times New Roman" w:eastAsia="Calibri" w:hAnsi="Times New Roman" w:cs="Times New Roman"/>
          <w:sz w:val="26"/>
          <w:szCs w:val="26"/>
        </w:rPr>
        <w:t>diện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kết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quả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tìm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kiếm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hiển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thị</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kết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quả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tìm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tương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ứng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với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từ</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khoá</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tìm</w:t>
      </w:r>
      <w:proofErr w:type="spellEnd"/>
      <w:r w:rsidRPr="007B6886">
        <w:rPr>
          <w:rFonts w:ascii="Times New Roman" w:eastAsia="Calibri" w:hAnsi="Times New Roman" w:cs="Times New Roman"/>
          <w:sz w:val="26"/>
          <w:szCs w:val="26"/>
        </w:rPr>
        <w:t>.</w:t>
      </w:r>
    </w:p>
    <w:p w14:paraId="4A0E2FDE" w14:textId="6A629D3B" w:rsidR="00A25754" w:rsidRPr="007B6886" w:rsidRDefault="000641D6" w:rsidP="000641D6">
      <w:pPr>
        <w:pStyle w:val="Muclon"/>
        <w:outlineLvl w:val="1"/>
        <w:rPr>
          <w:rFonts w:eastAsia="Calibri"/>
        </w:rPr>
      </w:pPr>
      <w:bookmarkStart w:id="846" w:name="_Toc100281171"/>
      <w:r>
        <w:rPr>
          <w:rFonts w:eastAsia="Calibri"/>
          <w:lang w:val="en-US"/>
        </w:rPr>
        <w:lastRenderedPageBreak/>
        <w:t xml:space="preserve">3.1.4 </w:t>
      </w:r>
      <w:r w:rsidR="00A25754" w:rsidRPr="007B6886">
        <w:rPr>
          <w:rFonts w:eastAsia="Calibri"/>
        </w:rPr>
        <w:t>Giao diện giỏ hàng</w:t>
      </w:r>
      <w:bookmarkEnd w:id="846"/>
    </w:p>
    <w:p w14:paraId="3E431246" w14:textId="5796E84B" w:rsidR="007C1121" w:rsidRPr="007B6886" w:rsidRDefault="007C1121" w:rsidP="00B97896">
      <w:pPr>
        <w:spacing w:before="120" w:after="120" w:line="288" w:lineRule="auto"/>
        <w:jc w:val="center"/>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inline distT="0" distB="0" distL="0" distR="0" wp14:anchorId="2F24F3D1" wp14:editId="6B7A8D98">
            <wp:extent cx="2484120" cy="4495799"/>
            <wp:effectExtent l="0" t="0" r="0" b="635"/>
            <wp:docPr id="4" name="Picture 2">
              <a:extLst xmlns:a="http://schemas.openxmlformats.org/drawingml/2006/main">
                <a:ext uri="{FF2B5EF4-FFF2-40B4-BE49-F238E27FC236}">
                  <a16:creationId xmlns:a16="http://schemas.microsoft.com/office/drawing/2014/main" id="{2D092347-DD15-43BC-B432-DA1BD81E4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092347-DD15-43BC-B432-DA1BD81E43DD}"/>
                        </a:ext>
                      </a:extLst>
                    </pic:cNvPr>
                    <pic:cNvPicPr>
                      <a:picLocks noChangeAspect="1"/>
                    </pic:cNvPicPr>
                  </pic:nvPicPr>
                  <pic:blipFill>
                    <a:blip r:embed="rId35"/>
                    <a:stretch>
                      <a:fillRect/>
                    </a:stretch>
                  </pic:blipFill>
                  <pic:spPr>
                    <a:xfrm>
                      <a:off x="0" y="0"/>
                      <a:ext cx="2484120" cy="4495799"/>
                    </a:xfrm>
                    <a:prstGeom prst="rect">
                      <a:avLst/>
                    </a:prstGeom>
                  </pic:spPr>
                </pic:pic>
              </a:graphicData>
            </a:graphic>
          </wp:inline>
        </w:drawing>
      </w:r>
    </w:p>
    <w:p w14:paraId="535A6AA0" w14:textId="2DF51564" w:rsidR="007C1121" w:rsidRPr="00755856" w:rsidRDefault="00755856" w:rsidP="00755856">
      <w:pPr>
        <w:pStyle w:val="Caption"/>
        <w:jc w:val="center"/>
        <w:rPr>
          <w:rFonts w:ascii="Times New Roman" w:eastAsia="Calibri" w:hAnsi="Times New Roman" w:cs="Times New Roman"/>
          <w:color w:val="auto"/>
          <w:sz w:val="24"/>
          <w:szCs w:val="24"/>
        </w:rPr>
      </w:pPr>
      <w:bookmarkStart w:id="847" w:name="_Toc100281777"/>
      <w:proofErr w:type="spellStart"/>
      <w:r w:rsidRPr="00755856">
        <w:rPr>
          <w:rFonts w:ascii="Times New Roman" w:hAnsi="Times New Roman" w:cs="Times New Roman"/>
          <w:color w:val="auto"/>
          <w:sz w:val="24"/>
          <w:szCs w:val="24"/>
        </w:rPr>
        <w:t>Hình</w:t>
      </w:r>
      <w:proofErr w:type="spellEnd"/>
      <w:r w:rsidRPr="00755856">
        <w:rPr>
          <w:rFonts w:ascii="Times New Roman" w:hAnsi="Times New Roman" w:cs="Times New Roman"/>
          <w:color w:val="auto"/>
          <w:sz w:val="24"/>
          <w:szCs w:val="24"/>
        </w:rPr>
        <w:t xml:space="preserve">  </w:t>
      </w:r>
      <w:r w:rsidRPr="00755856">
        <w:rPr>
          <w:rFonts w:ascii="Times New Roman" w:hAnsi="Times New Roman" w:cs="Times New Roman"/>
          <w:color w:val="auto"/>
          <w:sz w:val="24"/>
          <w:szCs w:val="24"/>
        </w:rPr>
        <w:fldChar w:fldCharType="begin"/>
      </w:r>
      <w:r w:rsidRPr="00755856">
        <w:rPr>
          <w:rFonts w:ascii="Times New Roman" w:hAnsi="Times New Roman" w:cs="Times New Roman"/>
          <w:color w:val="auto"/>
          <w:sz w:val="24"/>
          <w:szCs w:val="24"/>
        </w:rPr>
        <w:instrText xml:space="preserve"> SEQ Hình_ \* ARABIC </w:instrText>
      </w:r>
      <w:r w:rsidRPr="00755856">
        <w:rPr>
          <w:rFonts w:ascii="Times New Roman" w:hAnsi="Times New Roman" w:cs="Times New Roman"/>
          <w:color w:val="auto"/>
          <w:sz w:val="24"/>
          <w:szCs w:val="24"/>
        </w:rPr>
        <w:fldChar w:fldCharType="separate"/>
      </w:r>
      <w:r w:rsidR="009E3399">
        <w:rPr>
          <w:rFonts w:ascii="Times New Roman" w:hAnsi="Times New Roman" w:cs="Times New Roman"/>
          <w:noProof/>
          <w:color w:val="auto"/>
          <w:sz w:val="24"/>
          <w:szCs w:val="24"/>
        </w:rPr>
        <w:t>4</w:t>
      </w:r>
      <w:r w:rsidRPr="00755856">
        <w:rPr>
          <w:rFonts w:ascii="Times New Roman" w:hAnsi="Times New Roman" w:cs="Times New Roman"/>
          <w:color w:val="auto"/>
          <w:sz w:val="24"/>
          <w:szCs w:val="24"/>
        </w:rPr>
        <w:fldChar w:fldCharType="end"/>
      </w:r>
      <w:r w:rsidRPr="00755856">
        <w:rPr>
          <w:rFonts w:ascii="Times New Roman" w:hAnsi="Times New Roman" w:cs="Times New Roman"/>
          <w:color w:val="auto"/>
          <w:sz w:val="24"/>
          <w:szCs w:val="24"/>
        </w:rPr>
        <w:t xml:space="preserve"> </w:t>
      </w:r>
      <w:r w:rsidR="007C1121" w:rsidRPr="00755856">
        <w:rPr>
          <w:rFonts w:ascii="Times New Roman" w:eastAsia="Calibri" w:hAnsi="Times New Roman" w:cs="Times New Roman"/>
          <w:color w:val="auto"/>
          <w:sz w:val="24"/>
          <w:szCs w:val="24"/>
        </w:rPr>
        <w:t xml:space="preserve">Giao </w:t>
      </w:r>
      <w:proofErr w:type="spellStart"/>
      <w:r w:rsidR="007C1121" w:rsidRPr="00755856">
        <w:rPr>
          <w:rFonts w:ascii="Times New Roman" w:eastAsia="Calibri" w:hAnsi="Times New Roman" w:cs="Times New Roman"/>
          <w:color w:val="auto"/>
          <w:sz w:val="24"/>
          <w:szCs w:val="24"/>
        </w:rPr>
        <w:t>diện</w:t>
      </w:r>
      <w:proofErr w:type="spellEnd"/>
      <w:r w:rsidR="007C1121" w:rsidRPr="00755856">
        <w:rPr>
          <w:rFonts w:ascii="Times New Roman" w:eastAsia="Calibri" w:hAnsi="Times New Roman" w:cs="Times New Roman"/>
          <w:color w:val="auto"/>
          <w:sz w:val="24"/>
          <w:szCs w:val="24"/>
        </w:rPr>
        <w:t xml:space="preserve"> </w:t>
      </w:r>
      <w:proofErr w:type="spellStart"/>
      <w:r w:rsidR="007C1121" w:rsidRPr="00755856">
        <w:rPr>
          <w:rFonts w:ascii="Times New Roman" w:eastAsia="Calibri" w:hAnsi="Times New Roman" w:cs="Times New Roman"/>
          <w:color w:val="auto"/>
          <w:sz w:val="24"/>
          <w:szCs w:val="24"/>
        </w:rPr>
        <w:t>giỏ</w:t>
      </w:r>
      <w:proofErr w:type="spellEnd"/>
      <w:r w:rsidR="007C1121" w:rsidRPr="00755856">
        <w:rPr>
          <w:rFonts w:ascii="Times New Roman" w:eastAsia="Calibri" w:hAnsi="Times New Roman" w:cs="Times New Roman"/>
          <w:color w:val="auto"/>
          <w:sz w:val="24"/>
          <w:szCs w:val="24"/>
        </w:rPr>
        <w:t xml:space="preserve"> </w:t>
      </w:r>
      <w:proofErr w:type="spellStart"/>
      <w:r w:rsidR="007C1121" w:rsidRPr="00755856">
        <w:rPr>
          <w:rFonts w:ascii="Times New Roman" w:eastAsia="Calibri" w:hAnsi="Times New Roman" w:cs="Times New Roman"/>
          <w:color w:val="auto"/>
          <w:sz w:val="24"/>
          <w:szCs w:val="24"/>
        </w:rPr>
        <w:t>hàng</w:t>
      </w:r>
      <w:bookmarkEnd w:id="847"/>
      <w:proofErr w:type="spellEnd"/>
    </w:p>
    <w:p w14:paraId="2A52640A" w14:textId="49CCA046" w:rsidR="00A25754" w:rsidRPr="007B6886" w:rsidRDefault="007C1121" w:rsidP="007B6886">
      <w:pPr>
        <w:tabs>
          <w:tab w:val="left" w:pos="924"/>
        </w:tabs>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ab/>
        <w:t xml:space="preserve">Ở </w:t>
      </w:r>
      <w:proofErr w:type="spellStart"/>
      <w:r w:rsidRPr="007B6886">
        <w:rPr>
          <w:rFonts w:ascii="Times New Roman" w:eastAsia="Calibri" w:hAnsi="Times New Roman" w:cs="Times New Roman"/>
          <w:sz w:val="26"/>
          <w:szCs w:val="26"/>
        </w:rPr>
        <w:t>giao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giỏ</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có</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cập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nhật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số</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lượng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cần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hoặc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tiếp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tục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xoá</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Nếu</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chọn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xong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thì</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nhấn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nhút</w:t>
      </w:r>
      <w:proofErr w:type="spellEnd"/>
      <w:r w:rsidRPr="007B6886">
        <w:rPr>
          <w:rFonts w:ascii="Times New Roman" w:eastAsia="Calibri" w:hAnsi="Times New Roman" w:cs="Times New Roman"/>
          <w:sz w:val="26"/>
          <w:szCs w:val="26"/>
        </w:rPr>
        <w:t xml:space="preserve"> "Mua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chuyển</w:t>
      </w:r>
      <w:proofErr w:type="spellEnd"/>
      <w:r w:rsidRPr="007B6886">
        <w:rPr>
          <w:rFonts w:ascii="Times New Roman" w:eastAsia="Calibri" w:hAnsi="Times New Roman" w:cs="Times New Roman"/>
          <w:sz w:val="26"/>
          <w:szCs w:val="26"/>
        </w:rPr>
        <w:t xml:space="preserve"> sang </w:t>
      </w:r>
      <w:proofErr w:type="spellStart"/>
      <w:r w:rsidRPr="007B6886">
        <w:rPr>
          <w:rFonts w:ascii="Times New Roman" w:eastAsia="Calibri" w:hAnsi="Times New Roman" w:cs="Times New Roman"/>
          <w:sz w:val="26"/>
          <w:szCs w:val="26"/>
        </w:rPr>
        <w:t>giao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đặt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w:t>
      </w:r>
    </w:p>
    <w:p w14:paraId="4A2D8C19" w14:textId="5CEC8B6C" w:rsidR="007C1121" w:rsidRPr="00755856" w:rsidRDefault="00755856" w:rsidP="00755856">
      <w:pPr>
        <w:pStyle w:val="Muclon"/>
        <w:outlineLvl w:val="1"/>
        <w:rPr>
          <w:rFonts w:eastAsia="Calibri"/>
        </w:rPr>
      </w:pPr>
      <w:bookmarkStart w:id="848" w:name="_Toc100281172"/>
      <w:r>
        <w:rPr>
          <w:rFonts w:eastAsia="Calibri"/>
          <w:lang w:val="en-US"/>
        </w:rPr>
        <w:lastRenderedPageBreak/>
        <w:t xml:space="preserve">3.1.5 </w:t>
      </w:r>
      <w:r w:rsidR="007C1121" w:rsidRPr="00755856">
        <w:rPr>
          <w:rFonts w:eastAsia="Calibri"/>
        </w:rPr>
        <w:t>Giao diện giới thiệu, thông tin liên hệ</w:t>
      </w:r>
      <w:bookmarkEnd w:id="848"/>
    </w:p>
    <w:p w14:paraId="1F023A8F" w14:textId="5CF3E901" w:rsidR="007C1121" w:rsidRPr="007B6886" w:rsidRDefault="00D117A1" w:rsidP="007B6886">
      <w:pPr>
        <w:tabs>
          <w:tab w:val="left" w:pos="924"/>
        </w:tabs>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anchor distT="0" distB="0" distL="114300" distR="114300" simplePos="0" relativeHeight="251663360" behindDoc="0" locked="0" layoutInCell="1" allowOverlap="1" wp14:anchorId="4180C994" wp14:editId="48F1C3D6">
            <wp:simplePos x="0" y="0"/>
            <wp:positionH relativeFrom="margin">
              <wp:posOffset>342900</wp:posOffset>
            </wp:positionH>
            <wp:positionV relativeFrom="paragraph">
              <wp:posOffset>0</wp:posOffset>
            </wp:positionV>
            <wp:extent cx="2654300" cy="4528185"/>
            <wp:effectExtent l="0" t="0" r="0" b="5715"/>
            <wp:wrapSquare wrapText="bothSides"/>
            <wp:docPr id="5" name="Picture 2">
              <a:extLst xmlns:a="http://schemas.openxmlformats.org/drawingml/2006/main">
                <a:ext uri="{FF2B5EF4-FFF2-40B4-BE49-F238E27FC236}">
                  <a16:creationId xmlns:a16="http://schemas.microsoft.com/office/drawing/2014/main" id="{1E00D3B5-9515-43E6-9272-BC9A1F5B9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E00D3B5-9515-43E6-9272-BC9A1F5B945C}"/>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4300" cy="4528185"/>
                    </a:xfrm>
                    <a:prstGeom prst="rect">
                      <a:avLst/>
                    </a:prstGeom>
                  </pic:spPr>
                </pic:pic>
              </a:graphicData>
            </a:graphic>
            <wp14:sizeRelH relativeFrom="margin">
              <wp14:pctWidth>0</wp14:pctWidth>
            </wp14:sizeRelH>
          </wp:anchor>
        </w:drawing>
      </w:r>
      <w:r w:rsidRPr="007B6886">
        <w:rPr>
          <w:rFonts w:ascii="Times New Roman" w:eastAsia="Calibri" w:hAnsi="Times New Roman" w:cs="Times New Roman"/>
          <w:noProof/>
          <w:sz w:val="26"/>
          <w:szCs w:val="26"/>
        </w:rPr>
        <w:drawing>
          <wp:inline distT="0" distB="0" distL="0" distR="0" wp14:anchorId="519E8F24" wp14:editId="6B535BCA">
            <wp:extent cx="2400300" cy="4528256"/>
            <wp:effectExtent l="0" t="0" r="0" b="5715"/>
            <wp:docPr id="6" name="Picture 8">
              <a:extLst xmlns:a="http://schemas.openxmlformats.org/drawingml/2006/main">
                <a:ext uri="{FF2B5EF4-FFF2-40B4-BE49-F238E27FC236}">
                  <a16:creationId xmlns:a16="http://schemas.microsoft.com/office/drawing/2014/main" id="{8ED0FF83-3725-4678-8EF9-776CDCC19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ED0FF83-3725-4678-8EF9-776CDCC19A4F}"/>
                        </a:ext>
                      </a:extLst>
                    </pic:cNvPr>
                    <pic:cNvPicPr>
                      <a:picLocks noChangeAspect="1"/>
                    </pic:cNvPicPr>
                  </pic:nvPicPr>
                  <pic:blipFill>
                    <a:blip r:embed="rId37"/>
                    <a:stretch>
                      <a:fillRect/>
                    </a:stretch>
                  </pic:blipFill>
                  <pic:spPr>
                    <a:xfrm>
                      <a:off x="0" y="0"/>
                      <a:ext cx="2401169" cy="4529895"/>
                    </a:xfrm>
                    <a:prstGeom prst="rect">
                      <a:avLst/>
                    </a:prstGeom>
                  </pic:spPr>
                </pic:pic>
              </a:graphicData>
            </a:graphic>
          </wp:inline>
        </w:drawing>
      </w:r>
      <w:r w:rsidRPr="007B6886">
        <w:rPr>
          <w:rFonts w:ascii="Times New Roman" w:eastAsia="Calibri" w:hAnsi="Times New Roman" w:cs="Times New Roman"/>
          <w:sz w:val="26"/>
          <w:szCs w:val="26"/>
        </w:rPr>
        <w:br w:type="textWrapping" w:clear="all"/>
      </w:r>
    </w:p>
    <w:p w14:paraId="26CF4A33" w14:textId="50446759" w:rsidR="007C1121" w:rsidRPr="00755856" w:rsidRDefault="00755856" w:rsidP="00755856">
      <w:pPr>
        <w:pStyle w:val="Caption"/>
        <w:jc w:val="center"/>
        <w:rPr>
          <w:rFonts w:ascii="Times New Roman" w:eastAsia="Calibri" w:hAnsi="Times New Roman" w:cs="Times New Roman"/>
          <w:color w:val="auto"/>
          <w:sz w:val="24"/>
          <w:szCs w:val="24"/>
        </w:rPr>
      </w:pPr>
      <w:bookmarkStart w:id="849" w:name="_Toc100281778"/>
      <w:proofErr w:type="spellStart"/>
      <w:r w:rsidRPr="00755856">
        <w:rPr>
          <w:rFonts w:ascii="Times New Roman" w:hAnsi="Times New Roman" w:cs="Times New Roman"/>
          <w:color w:val="auto"/>
          <w:sz w:val="24"/>
          <w:szCs w:val="24"/>
        </w:rPr>
        <w:t>Hình</w:t>
      </w:r>
      <w:proofErr w:type="spellEnd"/>
      <w:r w:rsidRPr="00755856">
        <w:rPr>
          <w:rFonts w:ascii="Times New Roman" w:hAnsi="Times New Roman" w:cs="Times New Roman"/>
          <w:color w:val="auto"/>
          <w:sz w:val="24"/>
          <w:szCs w:val="24"/>
        </w:rPr>
        <w:t xml:space="preserve">  </w:t>
      </w:r>
      <w:r w:rsidRPr="00755856">
        <w:rPr>
          <w:rFonts w:ascii="Times New Roman" w:hAnsi="Times New Roman" w:cs="Times New Roman"/>
          <w:color w:val="auto"/>
          <w:sz w:val="24"/>
          <w:szCs w:val="24"/>
        </w:rPr>
        <w:fldChar w:fldCharType="begin"/>
      </w:r>
      <w:r w:rsidRPr="00755856">
        <w:rPr>
          <w:rFonts w:ascii="Times New Roman" w:hAnsi="Times New Roman" w:cs="Times New Roman"/>
          <w:color w:val="auto"/>
          <w:sz w:val="24"/>
          <w:szCs w:val="24"/>
        </w:rPr>
        <w:instrText xml:space="preserve"> SEQ Hình_ \* ARABIC </w:instrText>
      </w:r>
      <w:r w:rsidRPr="00755856">
        <w:rPr>
          <w:rFonts w:ascii="Times New Roman" w:hAnsi="Times New Roman" w:cs="Times New Roman"/>
          <w:color w:val="auto"/>
          <w:sz w:val="24"/>
          <w:szCs w:val="24"/>
        </w:rPr>
        <w:fldChar w:fldCharType="separate"/>
      </w:r>
      <w:r w:rsidR="009E3399">
        <w:rPr>
          <w:rFonts w:ascii="Times New Roman" w:hAnsi="Times New Roman" w:cs="Times New Roman"/>
          <w:noProof/>
          <w:color w:val="auto"/>
          <w:sz w:val="24"/>
          <w:szCs w:val="24"/>
        </w:rPr>
        <w:t>5</w:t>
      </w:r>
      <w:r w:rsidRPr="00755856">
        <w:rPr>
          <w:rFonts w:ascii="Times New Roman" w:hAnsi="Times New Roman" w:cs="Times New Roman"/>
          <w:color w:val="auto"/>
          <w:sz w:val="24"/>
          <w:szCs w:val="24"/>
        </w:rPr>
        <w:fldChar w:fldCharType="end"/>
      </w:r>
      <w:r w:rsidRPr="00755856">
        <w:rPr>
          <w:rFonts w:ascii="Times New Roman" w:hAnsi="Times New Roman" w:cs="Times New Roman"/>
          <w:color w:val="auto"/>
          <w:sz w:val="24"/>
          <w:szCs w:val="24"/>
        </w:rPr>
        <w:t xml:space="preserve"> </w:t>
      </w:r>
      <w:r w:rsidR="007C1121" w:rsidRPr="00755856">
        <w:rPr>
          <w:rFonts w:ascii="Times New Roman" w:eastAsia="Calibri" w:hAnsi="Times New Roman" w:cs="Times New Roman"/>
          <w:color w:val="auto"/>
          <w:sz w:val="24"/>
          <w:szCs w:val="24"/>
        </w:rPr>
        <w:t xml:space="preserve">Giao </w:t>
      </w:r>
      <w:proofErr w:type="spellStart"/>
      <w:r w:rsidR="007C1121" w:rsidRPr="00755856">
        <w:rPr>
          <w:rFonts w:ascii="Times New Roman" w:eastAsia="Calibri" w:hAnsi="Times New Roman" w:cs="Times New Roman"/>
          <w:color w:val="auto"/>
          <w:sz w:val="24"/>
          <w:szCs w:val="24"/>
        </w:rPr>
        <w:t>diện</w:t>
      </w:r>
      <w:proofErr w:type="spellEnd"/>
      <w:r w:rsidR="007C1121" w:rsidRPr="00755856">
        <w:rPr>
          <w:rFonts w:ascii="Times New Roman" w:eastAsia="Calibri" w:hAnsi="Times New Roman" w:cs="Times New Roman"/>
          <w:color w:val="auto"/>
          <w:sz w:val="24"/>
          <w:szCs w:val="24"/>
        </w:rPr>
        <w:t xml:space="preserve"> </w:t>
      </w:r>
      <w:proofErr w:type="spellStart"/>
      <w:r w:rsidR="007C1121" w:rsidRPr="00755856">
        <w:rPr>
          <w:rFonts w:ascii="Times New Roman" w:eastAsia="Calibri" w:hAnsi="Times New Roman" w:cs="Times New Roman"/>
          <w:color w:val="auto"/>
          <w:sz w:val="24"/>
          <w:szCs w:val="24"/>
        </w:rPr>
        <w:t>liên</w:t>
      </w:r>
      <w:proofErr w:type="spellEnd"/>
      <w:r w:rsidR="007C1121" w:rsidRPr="00755856">
        <w:rPr>
          <w:rFonts w:ascii="Times New Roman" w:eastAsia="Calibri" w:hAnsi="Times New Roman" w:cs="Times New Roman"/>
          <w:color w:val="auto"/>
          <w:sz w:val="24"/>
          <w:szCs w:val="24"/>
        </w:rPr>
        <w:t xml:space="preserve"> </w:t>
      </w:r>
      <w:proofErr w:type="spellStart"/>
      <w:r w:rsidR="007C1121" w:rsidRPr="00755856">
        <w:rPr>
          <w:rFonts w:ascii="Times New Roman" w:eastAsia="Calibri" w:hAnsi="Times New Roman" w:cs="Times New Roman"/>
          <w:color w:val="auto"/>
          <w:sz w:val="24"/>
          <w:szCs w:val="24"/>
        </w:rPr>
        <w:t>hệ</w:t>
      </w:r>
      <w:bookmarkEnd w:id="849"/>
      <w:proofErr w:type="spellEnd"/>
    </w:p>
    <w:p w14:paraId="3D468D92" w14:textId="1E1584F1" w:rsidR="007C1121" w:rsidRPr="007B6886" w:rsidRDefault="007C1121"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Giao </w:t>
      </w:r>
      <w:proofErr w:type="spellStart"/>
      <w:r w:rsidRPr="007B6886">
        <w:rPr>
          <w:rFonts w:ascii="Times New Roman" w:eastAsia="Calibri" w:hAnsi="Times New Roman" w:cs="Times New Roman"/>
          <w:sz w:val="26"/>
          <w:szCs w:val="26"/>
        </w:rPr>
        <w:t>diện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liên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hệ</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tích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hợp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GoogleMaps</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thể</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địa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chỉ</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thật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cửa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của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người</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quản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lý</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ứng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dụng</w:t>
      </w:r>
      <w:proofErr w:type="spellEnd"/>
      <w:r w:rsidRPr="007B6886">
        <w:rPr>
          <w:rFonts w:ascii="Times New Roman" w:eastAsia="Calibri" w:hAnsi="Times New Roman" w:cs="Times New Roman"/>
          <w:sz w:val="26"/>
          <w:szCs w:val="26"/>
        </w:rPr>
        <w:t>.</w:t>
      </w:r>
    </w:p>
    <w:p w14:paraId="3A99C8C6" w14:textId="086F043E" w:rsidR="007C1121" w:rsidRPr="00755856" w:rsidRDefault="00755856" w:rsidP="00755856">
      <w:pPr>
        <w:pStyle w:val="Muclon"/>
        <w:outlineLvl w:val="1"/>
        <w:rPr>
          <w:rFonts w:eastAsia="Calibri"/>
        </w:rPr>
      </w:pPr>
      <w:bookmarkStart w:id="850" w:name="_Toc100281173"/>
      <w:r>
        <w:rPr>
          <w:rFonts w:eastAsia="Calibri"/>
          <w:lang w:val="en-US"/>
        </w:rPr>
        <w:lastRenderedPageBreak/>
        <w:t xml:space="preserve">3.1.6 </w:t>
      </w:r>
      <w:r w:rsidR="007C1121" w:rsidRPr="00755856">
        <w:rPr>
          <w:rFonts w:eastAsia="Calibri"/>
        </w:rPr>
        <w:t>Giao diện xem sản phẩm đã mua</w:t>
      </w:r>
      <w:bookmarkEnd w:id="850"/>
    </w:p>
    <w:p w14:paraId="25891B52" w14:textId="21A6E84C" w:rsidR="007C1121" w:rsidRPr="007B6886" w:rsidRDefault="007C1121" w:rsidP="00B97896">
      <w:pPr>
        <w:spacing w:before="120" w:after="120" w:line="288" w:lineRule="auto"/>
        <w:jc w:val="center"/>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inline distT="0" distB="0" distL="0" distR="0" wp14:anchorId="1B2A6C46" wp14:editId="4CD356C0">
            <wp:extent cx="2316480" cy="4557889"/>
            <wp:effectExtent l="0" t="0" r="7620" b="0"/>
            <wp:docPr id="7" name="Picture 2">
              <a:extLst xmlns:a="http://schemas.openxmlformats.org/drawingml/2006/main">
                <a:ext uri="{FF2B5EF4-FFF2-40B4-BE49-F238E27FC236}">
                  <a16:creationId xmlns:a16="http://schemas.microsoft.com/office/drawing/2014/main" id="{24CFE065-4A7F-4637-92BB-8EEAADE8F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CFE065-4A7F-4637-92BB-8EEAADE8FA21}"/>
                        </a:ext>
                      </a:extLst>
                    </pic:cNvPr>
                    <pic:cNvPicPr>
                      <a:picLocks noChangeAspect="1"/>
                    </pic:cNvPicPr>
                  </pic:nvPicPr>
                  <pic:blipFill>
                    <a:blip r:embed="rId38"/>
                    <a:stretch>
                      <a:fillRect/>
                    </a:stretch>
                  </pic:blipFill>
                  <pic:spPr>
                    <a:xfrm>
                      <a:off x="0" y="0"/>
                      <a:ext cx="2319398" cy="4563631"/>
                    </a:xfrm>
                    <a:prstGeom prst="rect">
                      <a:avLst/>
                    </a:prstGeom>
                  </pic:spPr>
                </pic:pic>
              </a:graphicData>
            </a:graphic>
          </wp:inline>
        </w:drawing>
      </w:r>
    </w:p>
    <w:p w14:paraId="0912F67A" w14:textId="4F7D482D" w:rsidR="007C1121" w:rsidRPr="009E3399" w:rsidRDefault="009E3399" w:rsidP="009E3399">
      <w:pPr>
        <w:pStyle w:val="Caption"/>
        <w:jc w:val="center"/>
        <w:rPr>
          <w:rFonts w:ascii="Times New Roman" w:eastAsia="Calibri" w:hAnsi="Times New Roman" w:cs="Times New Roman"/>
          <w:color w:val="auto"/>
          <w:sz w:val="24"/>
          <w:szCs w:val="24"/>
        </w:rPr>
      </w:pPr>
      <w:bookmarkStart w:id="851" w:name="_Toc100281779"/>
      <w:proofErr w:type="spellStart"/>
      <w:r w:rsidRPr="009E3399">
        <w:rPr>
          <w:rFonts w:ascii="Times New Roman" w:hAnsi="Times New Roman" w:cs="Times New Roman"/>
          <w:color w:val="auto"/>
          <w:sz w:val="24"/>
          <w:szCs w:val="24"/>
        </w:rPr>
        <w:t>Hình</w:t>
      </w:r>
      <w:proofErr w:type="spellEnd"/>
      <w:r w:rsidRPr="009E3399">
        <w:rPr>
          <w:rFonts w:ascii="Times New Roman" w:hAnsi="Times New Roman" w:cs="Times New Roman"/>
          <w:color w:val="auto"/>
          <w:sz w:val="24"/>
          <w:szCs w:val="24"/>
        </w:rPr>
        <w:t xml:space="preserve">  </w:t>
      </w:r>
      <w:r w:rsidRPr="009E3399">
        <w:rPr>
          <w:rFonts w:ascii="Times New Roman" w:hAnsi="Times New Roman" w:cs="Times New Roman"/>
          <w:color w:val="auto"/>
          <w:sz w:val="24"/>
          <w:szCs w:val="24"/>
        </w:rPr>
        <w:fldChar w:fldCharType="begin"/>
      </w:r>
      <w:r w:rsidRPr="009E3399">
        <w:rPr>
          <w:rFonts w:ascii="Times New Roman" w:hAnsi="Times New Roman" w:cs="Times New Roman"/>
          <w:color w:val="auto"/>
          <w:sz w:val="24"/>
          <w:szCs w:val="24"/>
        </w:rPr>
        <w:instrText xml:space="preserve"> SEQ Hình_ \* ARABIC </w:instrText>
      </w:r>
      <w:r w:rsidRPr="009E339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9E3399">
        <w:rPr>
          <w:rFonts w:ascii="Times New Roman" w:hAnsi="Times New Roman" w:cs="Times New Roman"/>
          <w:color w:val="auto"/>
          <w:sz w:val="24"/>
          <w:szCs w:val="24"/>
        </w:rPr>
        <w:fldChar w:fldCharType="end"/>
      </w:r>
      <w:r w:rsidRPr="009E3399">
        <w:rPr>
          <w:rFonts w:ascii="Times New Roman" w:hAnsi="Times New Roman" w:cs="Times New Roman"/>
          <w:color w:val="auto"/>
          <w:sz w:val="24"/>
          <w:szCs w:val="24"/>
        </w:rPr>
        <w:t xml:space="preserve"> </w:t>
      </w:r>
      <w:r w:rsidR="007C1121" w:rsidRPr="009E3399">
        <w:rPr>
          <w:rFonts w:ascii="Times New Roman" w:eastAsia="Calibri" w:hAnsi="Times New Roman" w:cs="Times New Roman"/>
          <w:color w:val="auto"/>
          <w:sz w:val="24"/>
          <w:szCs w:val="24"/>
        </w:rPr>
        <w:t xml:space="preserve">Giao </w:t>
      </w:r>
      <w:proofErr w:type="spellStart"/>
      <w:r w:rsidR="007C1121" w:rsidRPr="009E3399">
        <w:rPr>
          <w:rFonts w:ascii="Times New Roman" w:eastAsia="Calibri" w:hAnsi="Times New Roman" w:cs="Times New Roman"/>
          <w:color w:val="auto"/>
          <w:sz w:val="24"/>
          <w:szCs w:val="24"/>
        </w:rPr>
        <w:t>diện</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sản</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phẩm</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đã</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mua</w:t>
      </w:r>
      <w:bookmarkEnd w:id="851"/>
      <w:proofErr w:type="spellEnd"/>
    </w:p>
    <w:p w14:paraId="7C70E24E" w14:textId="01A28D19" w:rsidR="007C1121" w:rsidRPr="007B6886" w:rsidRDefault="007C1121" w:rsidP="007B6886">
      <w:pPr>
        <w:tabs>
          <w:tab w:val="left" w:pos="1620"/>
          <w:tab w:val="left" w:pos="2076"/>
        </w:tabs>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t xml:space="preserve">Ở </w:t>
      </w:r>
      <w:proofErr w:type="spellStart"/>
      <w:r w:rsidRPr="007B6886">
        <w:rPr>
          <w:rFonts w:ascii="Times New Roman" w:eastAsia="Calibri" w:hAnsi="Times New Roman" w:cs="Times New Roman"/>
          <w:sz w:val="26"/>
          <w:szCs w:val="26"/>
        </w:rPr>
        <w:t>giao</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diện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giúp</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khách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thống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kê</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được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số</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lượng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mua</w:t>
      </w:r>
      <w:proofErr w:type="spellEnd"/>
      <w:r w:rsidRPr="007B6886">
        <w:rPr>
          <w:rFonts w:ascii="Times New Roman" w:eastAsia="Calibri" w:hAnsi="Times New Roman" w:cs="Times New Roman"/>
          <w:sz w:val="26"/>
          <w:szCs w:val="26"/>
        </w:rPr>
        <w:t>.</w:t>
      </w:r>
    </w:p>
    <w:p w14:paraId="540BB84B" w14:textId="50E27C4E" w:rsidR="007C1121" w:rsidRPr="00755856" w:rsidRDefault="00755856" w:rsidP="00755856">
      <w:pPr>
        <w:pStyle w:val="Muclon"/>
        <w:outlineLvl w:val="1"/>
        <w:rPr>
          <w:rFonts w:eastAsia="Calibri"/>
        </w:rPr>
      </w:pPr>
      <w:bookmarkStart w:id="852" w:name="_Toc100281174"/>
      <w:r>
        <w:rPr>
          <w:rFonts w:eastAsia="Calibri"/>
          <w:lang w:val="en-US"/>
        </w:rPr>
        <w:lastRenderedPageBreak/>
        <w:t xml:space="preserve">3.1.7 </w:t>
      </w:r>
      <w:r w:rsidR="007C1121" w:rsidRPr="00755856">
        <w:rPr>
          <w:rFonts w:eastAsia="Calibri"/>
        </w:rPr>
        <w:t>G</w:t>
      </w:r>
      <w:r w:rsidR="00B97896" w:rsidRPr="00755856">
        <w:rPr>
          <w:rFonts w:eastAsia="Calibri"/>
        </w:rPr>
        <w:t>i</w:t>
      </w:r>
      <w:r w:rsidR="007C1121" w:rsidRPr="00755856">
        <w:rPr>
          <w:rFonts w:eastAsia="Calibri"/>
        </w:rPr>
        <w:t>ao diện xem thông tin khách hàng</w:t>
      </w:r>
      <w:bookmarkEnd w:id="852"/>
    </w:p>
    <w:p w14:paraId="16C6854D" w14:textId="65D6736B" w:rsidR="007C1121" w:rsidRPr="007B6886" w:rsidRDefault="00D117A1" w:rsidP="007B6886">
      <w:pPr>
        <w:tabs>
          <w:tab w:val="left" w:pos="1620"/>
          <w:tab w:val="left" w:pos="2076"/>
        </w:tabs>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anchor distT="0" distB="0" distL="114300" distR="114300" simplePos="0" relativeHeight="251664384" behindDoc="0" locked="0" layoutInCell="1" allowOverlap="1" wp14:anchorId="4E5D3A1C" wp14:editId="174E6E7E">
            <wp:simplePos x="0" y="0"/>
            <wp:positionH relativeFrom="column">
              <wp:posOffset>508000</wp:posOffset>
            </wp:positionH>
            <wp:positionV relativeFrom="paragraph">
              <wp:posOffset>0</wp:posOffset>
            </wp:positionV>
            <wp:extent cx="2362200" cy="4148455"/>
            <wp:effectExtent l="0" t="0" r="0" b="4445"/>
            <wp:wrapSquare wrapText="bothSides"/>
            <wp:docPr id="8" name="Picture 4">
              <a:extLst xmlns:a="http://schemas.openxmlformats.org/drawingml/2006/main">
                <a:ext uri="{FF2B5EF4-FFF2-40B4-BE49-F238E27FC236}">
                  <a16:creationId xmlns:a16="http://schemas.microsoft.com/office/drawing/2014/main" id="{0664A267-3A3C-431B-A695-17C35C2CC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64A267-3A3C-431B-A695-17C35C2CC799}"/>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2200" cy="4148455"/>
                    </a:xfrm>
                    <a:prstGeom prst="rect">
                      <a:avLst/>
                    </a:prstGeom>
                  </pic:spPr>
                </pic:pic>
              </a:graphicData>
            </a:graphic>
          </wp:anchor>
        </w:drawing>
      </w:r>
      <w:r w:rsidRPr="007B6886">
        <w:rPr>
          <w:rFonts w:ascii="Times New Roman" w:eastAsia="Calibri" w:hAnsi="Times New Roman" w:cs="Times New Roman"/>
          <w:noProof/>
          <w:sz w:val="26"/>
          <w:szCs w:val="26"/>
        </w:rPr>
        <w:drawing>
          <wp:inline distT="0" distB="0" distL="0" distR="0" wp14:anchorId="73A13941" wp14:editId="3F4B644B">
            <wp:extent cx="2362200" cy="4302125"/>
            <wp:effectExtent l="0" t="0" r="0" b="3175"/>
            <wp:docPr id="10" name="Picture 2">
              <a:extLst xmlns:a="http://schemas.openxmlformats.org/drawingml/2006/main">
                <a:ext uri="{FF2B5EF4-FFF2-40B4-BE49-F238E27FC236}">
                  <a16:creationId xmlns:a16="http://schemas.microsoft.com/office/drawing/2014/main" id="{E7503C0B-D6BD-4289-AAF1-1FC59DEEB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503C0B-D6BD-4289-AAF1-1FC59DEEBE44}"/>
                        </a:ext>
                      </a:extLst>
                    </pic:cNvPr>
                    <pic:cNvPicPr>
                      <a:picLocks noChangeAspect="1"/>
                    </pic:cNvPicPr>
                  </pic:nvPicPr>
                  <pic:blipFill>
                    <a:blip r:embed="rId40"/>
                    <a:stretch>
                      <a:fillRect/>
                    </a:stretch>
                  </pic:blipFill>
                  <pic:spPr>
                    <a:xfrm>
                      <a:off x="0" y="0"/>
                      <a:ext cx="2363931" cy="4305278"/>
                    </a:xfrm>
                    <a:prstGeom prst="rect">
                      <a:avLst/>
                    </a:prstGeom>
                  </pic:spPr>
                </pic:pic>
              </a:graphicData>
            </a:graphic>
          </wp:inline>
        </w:drawing>
      </w:r>
    </w:p>
    <w:p w14:paraId="1D4769CE" w14:textId="798138A1" w:rsidR="007C1121" w:rsidRPr="009E3399" w:rsidRDefault="009E3399" w:rsidP="009E3399">
      <w:pPr>
        <w:pStyle w:val="Caption"/>
        <w:jc w:val="center"/>
        <w:rPr>
          <w:rFonts w:ascii="Times New Roman" w:eastAsia="Calibri" w:hAnsi="Times New Roman" w:cs="Times New Roman"/>
          <w:color w:val="auto"/>
          <w:sz w:val="24"/>
          <w:szCs w:val="24"/>
        </w:rPr>
      </w:pPr>
      <w:bookmarkStart w:id="853" w:name="_Toc100281780"/>
      <w:proofErr w:type="spellStart"/>
      <w:r w:rsidRPr="009E3399">
        <w:rPr>
          <w:rFonts w:ascii="Times New Roman" w:hAnsi="Times New Roman" w:cs="Times New Roman"/>
          <w:color w:val="auto"/>
          <w:sz w:val="24"/>
          <w:szCs w:val="24"/>
        </w:rPr>
        <w:t>Hình</w:t>
      </w:r>
      <w:proofErr w:type="spellEnd"/>
      <w:r w:rsidRPr="009E3399">
        <w:rPr>
          <w:rFonts w:ascii="Times New Roman" w:hAnsi="Times New Roman" w:cs="Times New Roman"/>
          <w:color w:val="auto"/>
          <w:sz w:val="24"/>
          <w:szCs w:val="24"/>
        </w:rPr>
        <w:t xml:space="preserve">  </w:t>
      </w:r>
      <w:r w:rsidRPr="009E3399">
        <w:rPr>
          <w:rFonts w:ascii="Times New Roman" w:hAnsi="Times New Roman" w:cs="Times New Roman"/>
          <w:color w:val="auto"/>
          <w:sz w:val="24"/>
          <w:szCs w:val="24"/>
        </w:rPr>
        <w:fldChar w:fldCharType="begin"/>
      </w:r>
      <w:r w:rsidRPr="009E3399">
        <w:rPr>
          <w:rFonts w:ascii="Times New Roman" w:hAnsi="Times New Roman" w:cs="Times New Roman"/>
          <w:color w:val="auto"/>
          <w:sz w:val="24"/>
          <w:szCs w:val="24"/>
        </w:rPr>
        <w:instrText xml:space="preserve"> SEQ Hình_ \* ARABIC </w:instrText>
      </w:r>
      <w:r w:rsidRPr="009E339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9E3399">
        <w:rPr>
          <w:rFonts w:ascii="Times New Roman" w:hAnsi="Times New Roman" w:cs="Times New Roman"/>
          <w:color w:val="auto"/>
          <w:sz w:val="24"/>
          <w:szCs w:val="24"/>
        </w:rPr>
        <w:fldChar w:fldCharType="end"/>
      </w:r>
      <w:r w:rsidRPr="009E3399">
        <w:rPr>
          <w:rFonts w:ascii="Times New Roman" w:hAnsi="Times New Roman" w:cs="Times New Roman"/>
          <w:color w:val="auto"/>
          <w:sz w:val="24"/>
          <w:szCs w:val="24"/>
        </w:rPr>
        <w:t xml:space="preserve"> </w:t>
      </w:r>
      <w:r w:rsidR="007C1121" w:rsidRPr="009E3399">
        <w:rPr>
          <w:rFonts w:ascii="Times New Roman" w:eastAsia="Calibri" w:hAnsi="Times New Roman" w:cs="Times New Roman"/>
          <w:color w:val="auto"/>
          <w:sz w:val="24"/>
          <w:szCs w:val="24"/>
        </w:rPr>
        <w:t xml:space="preserve">Giao </w:t>
      </w:r>
      <w:proofErr w:type="spellStart"/>
      <w:r w:rsidR="007C1121" w:rsidRPr="009E3399">
        <w:rPr>
          <w:rFonts w:ascii="Times New Roman" w:eastAsia="Calibri" w:hAnsi="Times New Roman" w:cs="Times New Roman"/>
          <w:color w:val="auto"/>
          <w:sz w:val="24"/>
          <w:szCs w:val="24"/>
        </w:rPr>
        <w:t>diện</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xem</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thông</w:t>
      </w:r>
      <w:proofErr w:type="spellEnd"/>
      <w:r w:rsidR="007C1121" w:rsidRPr="009E3399">
        <w:rPr>
          <w:rFonts w:ascii="Times New Roman" w:eastAsia="Calibri" w:hAnsi="Times New Roman" w:cs="Times New Roman"/>
          <w:color w:val="auto"/>
          <w:sz w:val="24"/>
          <w:szCs w:val="24"/>
        </w:rPr>
        <w:t xml:space="preserve"> tin </w:t>
      </w:r>
      <w:proofErr w:type="spellStart"/>
      <w:r w:rsidR="007C1121" w:rsidRPr="009E3399">
        <w:rPr>
          <w:rFonts w:ascii="Times New Roman" w:eastAsia="Calibri" w:hAnsi="Times New Roman" w:cs="Times New Roman"/>
          <w:color w:val="auto"/>
          <w:sz w:val="24"/>
          <w:szCs w:val="24"/>
        </w:rPr>
        <w:t>khách</w:t>
      </w:r>
      <w:proofErr w:type="spellEnd"/>
      <w:r w:rsidR="007C1121" w:rsidRPr="009E3399">
        <w:rPr>
          <w:rFonts w:ascii="Times New Roman" w:eastAsia="Calibri" w:hAnsi="Times New Roman" w:cs="Times New Roman"/>
          <w:color w:val="auto"/>
          <w:sz w:val="24"/>
          <w:szCs w:val="24"/>
        </w:rPr>
        <w:t xml:space="preserve"> </w:t>
      </w:r>
      <w:proofErr w:type="spellStart"/>
      <w:r w:rsidR="007C1121" w:rsidRPr="009E3399">
        <w:rPr>
          <w:rFonts w:ascii="Times New Roman" w:eastAsia="Calibri" w:hAnsi="Times New Roman" w:cs="Times New Roman"/>
          <w:color w:val="auto"/>
          <w:sz w:val="24"/>
          <w:szCs w:val="24"/>
        </w:rPr>
        <w:t>hàng</w:t>
      </w:r>
      <w:bookmarkEnd w:id="853"/>
      <w:proofErr w:type="spellEnd"/>
    </w:p>
    <w:p w14:paraId="7DA65FBF" w14:textId="1B856FBA" w:rsidR="00945F7E" w:rsidRPr="00755856" w:rsidRDefault="00755856" w:rsidP="00755856">
      <w:pPr>
        <w:pStyle w:val="Muclon"/>
        <w:outlineLvl w:val="0"/>
        <w:rPr>
          <w:rFonts w:eastAsia="Calibri"/>
        </w:rPr>
      </w:pPr>
      <w:bookmarkStart w:id="854" w:name="_Toc100281175"/>
      <w:r>
        <w:rPr>
          <w:rFonts w:eastAsia="Calibri"/>
          <w:lang w:val="en-US"/>
        </w:rPr>
        <w:lastRenderedPageBreak/>
        <w:t xml:space="preserve">3.2 </w:t>
      </w:r>
      <w:r w:rsidR="00945F7E" w:rsidRPr="00755856">
        <w:rPr>
          <w:rFonts w:eastAsia="Calibri"/>
        </w:rPr>
        <w:t>Giao diện trang quản trị</w:t>
      </w:r>
      <w:bookmarkEnd w:id="854"/>
    </w:p>
    <w:p w14:paraId="5864D650" w14:textId="1A8CA297" w:rsidR="00945F7E" w:rsidRPr="007B6886" w:rsidRDefault="00755856" w:rsidP="00755856">
      <w:pPr>
        <w:pStyle w:val="Muclon"/>
        <w:outlineLvl w:val="1"/>
        <w:rPr>
          <w:rFonts w:eastAsia="Calibri"/>
        </w:rPr>
      </w:pPr>
      <w:bookmarkStart w:id="855" w:name="_Toc100281176"/>
      <w:r>
        <w:rPr>
          <w:rFonts w:eastAsia="Calibri"/>
          <w:lang w:val="en-US"/>
        </w:rPr>
        <w:t xml:space="preserve">3.2.1 </w:t>
      </w:r>
      <w:r w:rsidR="00945F7E" w:rsidRPr="007B6886">
        <w:rPr>
          <w:rFonts w:eastAsia="Calibri"/>
        </w:rPr>
        <w:t>Giao diện quản lý sản phẩm</w:t>
      </w:r>
      <w:bookmarkEnd w:id="855"/>
    </w:p>
    <w:p w14:paraId="29441CA7" w14:textId="01919ABB" w:rsidR="00945F7E" w:rsidRPr="007B6886" w:rsidRDefault="00945F7E" w:rsidP="007B6886">
      <w:pPr>
        <w:tabs>
          <w:tab w:val="left" w:pos="2124"/>
        </w:tabs>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noProof/>
          <w:sz w:val="26"/>
          <w:szCs w:val="26"/>
        </w:rPr>
        <w:drawing>
          <wp:anchor distT="0" distB="0" distL="114300" distR="114300" simplePos="0" relativeHeight="251658240" behindDoc="0" locked="0" layoutInCell="1" allowOverlap="1" wp14:anchorId="2583ED65" wp14:editId="699D1743">
            <wp:simplePos x="0" y="0"/>
            <wp:positionH relativeFrom="column">
              <wp:posOffset>358215</wp:posOffset>
            </wp:positionH>
            <wp:positionV relativeFrom="paragraph">
              <wp:posOffset>77466</wp:posOffset>
            </wp:positionV>
            <wp:extent cx="2438400" cy="4598811"/>
            <wp:effectExtent l="0" t="0" r="0" b="0"/>
            <wp:wrapSquare wrapText="bothSides"/>
            <wp:docPr id="11" name="Picture 7">
              <a:extLst xmlns:a="http://schemas.openxmlformats.org/drawingml/2006/main">
                <a:ext uri="{FF2B5EF4-FFF2-40B4-BE49-F238E27FC236}">
                  <a16:creationId xmlns:a16="http://schemas.microsoft.com/office/drawing/2014/main" id="{C2F586B7-7AD9-4D3D-9123-860F0CA59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F586B7-7AD9-4D3D-9123-860F0CA599F1}"/>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8400" cy="4598811"/>
                    </a:xfrm>
                    <a:prstGeom prst="rect">
                      <a:avLst/>
                    </a:prstGeom>
                  </pic:spPr>
                </pic:pic>
              </a:graphicData>
            </a:graphic>
          </wp:anchor>
        </w:drawing>
      </w:r>
      <w:r w:rsidRPr="007B6886">
        <w:rPr>
          <w:rFonts w:ascii="Times New Roman" w:eastAsia="Calibri" w:hAnsi="Times New Roman" w:cs="Times New Roman"/>
          <w:noProof/>
          <w:sz w:val="26"/>
          <w:szCs w:val="26"/>
        </w:rPr>
        <w:drawing>
          <wp:inline distT="0" distB="0" distL="0" distR="0" wp14:anchorId="2C138A48" wp14:editId="4B715FC0">
            <wp:extent cx="2109198" cy="4687108"/>
            <wp:effectExtent l="0" t="0" r="5715" b="0"/>
            <wp:docPr id="13" name="Picture 9">
              <a:extLst xmlns:a="http://schemas.openxmlformats.org/drawingml/2006/main">
                <a:ext uri="{FF2B5EF4-FFF2-40B4-BE49-F238E27FC236}">
                  <a16:creationId xmlns:a16="http://schemas.microsoft.com/office/drawing/2014/main" id="{A12ABD77-F3AC-4584-AC3C-48B9FBBBC9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12ABD77-F3AC-4584-AC3C-48B9FBBBC972}"/>
                        </a:ext>
                      </a:extLst>
                    </pic:cNvPr>
                    <pic:cNvPicPr>
                      <a:picLocks noChangeAspect="1"/>
                    </pic:cNvPicPr>
                  </pic:nvPicPr>
                  <pic:blipFill>
                    <a:blip r:embed="rId42"/>
                    <a:stretch>
                      <a:fillRect/>
                    </a:stretch>
                  </pic:blipFill>
                  <pic:spPr>
                    <a:xfrm>
                      <a:off x="0" y="0"/>
                      <a:ext cx="2109198" cy="4687108"/>
                    </a:xfrm>
                    <a:prstGeom prst="rect">
                      <a:avLst/>
                    </a:prstGeom>
                  </pic:spPr>
                </pic:pic>
              </a:graphicData>
            </a:graphic>
          </wp:inline>
        </w:drawing>
      </w:r>
    </w:p>
    <w:p w14:paraId="7A13B530" w14:textId="71D069D2" w:rsidR="00945F7E" w:rsidRPr="009E3399" w:rsidRDefault="009E3399" w:rsidP="009E3399">
      <w:pPr>
        <w:pStyle w:val="Caption"/>
        <w:jc w:val="center"/>
        <w:rPr>
          <w:rFonts w:ascii="Times New Roman" w:eastAsia="Calibri" w:hAnsi="Times New Roman" w:cs="Times New Roman"/>
          <w:color w:val="auto"/>
          <w:sz w:val="24"/>
          <w:szCs w:val="24"/>
        </w:rPr>
      </w:pPr>
      <w:bookmarkStart w:id="856" w:name="_Toc100281781"/>
      <w:proofErr w:type="spellStart"/>
      <w:r w:rsidRPr="009E3399">
        <w:rPr>
          <w:rFonts w:ascii="Times New Roman" w:hAnsi="Times New Roman" w:cs="Times New Roman"/>
          <w:color w:val="auto"/>
          <w:sz w:val="24"/>
          <w:szCs w:val="24"/>
        </w:rPr>
        <w:t>Hình</w:t>
      </w:r>
      <w:proofErr w:type="spellEnd"/>
      <w:r w:rsidRPr="009E3399">
        <w:rPr>
          <w:rFonts w:ascii="Times New Roman" w:hAnsi="Times New Roman" w:cs="Times New Roman"/>
          <w:color w:val="auto"/>
          <w:sz w:val="24"/>
          <w:szCs w:val="24"/>
        </w:rPr>
        <w:t xml:space="preserve">  </w:t>
      </w:r>
      <w:r w:rsidRPr="009E3399">
        <w:rPr>
          <w:rFonts w:ascii="Times New Roman" w:hAnsi="Times New Roman" w:cs="Times New Roman"/>
          <w:color w:val="auto"/>
          <w:sz w:val="24"/>
          <w:szCs w:val="24"/>
        </w:rPr>
        <w:fldChar w:fldCharType="begin"/>
      </w:r>
      <w:r w:rsidRPr="009E3399">
        <w:rPr>
          <w:rFonts w:ascii="Times New Roman" w:hAnsi="Times New Roman" w:cs="Times New Roman"/>
          <w:color w:val="auto"/>
          <w:sz w:val="24"/>
          <w:szCs w:val="24"/>
        </w:rPr>
        <w:instrText xml:space="preserve"> SEQ Hình_ \* ARABIC </w:instrText>
      </w:r>
      <w:r w:rsidRPr="009E339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9E3399">
        <w:rPr>
          <w:rFonts w:ascii="Times New Roman" w:hAnsi="Times New Roman" w:cs="Times New Roman"/>
          <w:color w:val="auto"/>
          <w:sz w:val="24"/>
          <w:szCs w:val="24"/>
        </w:rPr>
        <w:fldChar w:fldCharType="end"/>
      </w:r>
      <w:r w:rsidRPr="009E3399">
        <w:rPr>
          <w:rFonts w:ascii="Times New Roman" w:hAnsi="Times New Roman" w:cs="Times New Roman"/>
          <w:color w:val="auto"/>
          <w:sz w:val="24"/>
          <w:szCs w:val="24"/>
        </w:rPr>
        <w:t xml:space="preserve"> </w:t>
      </w:r>
      <w:r w:rsidR="00945F7E" w:rsidRPr="009E3399">
        <w:rPr>
          <w:rFonts w:ascii="Times New Roman" w:eastAsia="Calibri" w:hAnsi="Times New Roman" w:cs="Times New Roman"/>
          <w:color w:val="auto"/>
          <w:sz w:val="24"/>
          <w:szCs w:val="24"/>
        </w:rPr>
        <w:t xml:space="preserve">Giao </w:t>
      </w:r>
      <w:proofErr w:type="spellStart"/>
      <w:r w:rsidR="00945F7E" w:rsidRPr="009E3399">
        <w:rPr>
          <w:rFonts w:ascii="Times New Roman" w:eastAsia="Calibri" w:hAnsi="Times New Roman" w:cs="Times New Roman"/>
          <w:color w:val="auto"/>
          <w:sz w:val="24"/>
          <w:szCs w:val="24"/>
        </w:rPr>
        <w:t>diện</w:t>
      </w:r>
      <w:proofErr w:type="spellEnd"/>
      <w:r w:rsidR="00945F7E" w:rsidRPr="009E3399">
        <w:rPr>
          <w:rFonts w:ascii="Times New Roman" w:eastAsia="Calibri" w:hAnsi="Times New Roman" w:cs="Times New Roman"/>
          <w:color w:val="auto"/>
          <w:sz w:val="24"/>
          <w:szCs w:val="24"/>
        </w:rPr>
        <w:t xml:space="preserve"> </w:t>
      </w:r>
      <w:proofErr w:type="spellStart"/>
      <w:r w:rsidR="00945F7E" w:rsidRPr="009E3399">
        <w:rPr>
          <w:rFonts w:ascii="Times New Roman" w:eastAsia="Calibri" w:hAnsi="Times New Roman" w:cs="Times New Roman"/>
          <w:color w:val="auto"/>
          <w:sz w:val="24"/>
          <w:szCs w:val="24"/>
        </w:rPr>
        <w:t>quản</w:t>
      </w:r>
      <w:proofErr w:type="spellEnd"/>
      <w:r w:rsidR="00945F7E" w:rsidRPr="009E3399">
        <w:rPr>
          <w:rFonts w:ascii="Times New Roman" w:eastAsia="Calibri" w:hAnsi="Times New Roman" w:cs="Times New Roman"/>
          <w:color w:val="auto"/>
          <w:sz w:val="24"/>
          <w:szCs w:val="24"/>
        </w:rPr>
        <w:t xml:space="preserve"> </w:t>
      </w:r>
      <w:proofErr w:type="spellStart"/>
      <w:r w:rsidR="00945F7E" w:rsidRPr="009E3399">
        <w:rPr>
          <w:rFonts w:ascii="Times New Roman" w:eastAsia="Calibri" w:hAnsi="Times New Roman" w:cs="Times New Roman"/>
          <w:color w:val="auto"/>
          <w:sz w:val="24"/>
          <w:szCs w:val="24"/>
        </w:rPr>
        <w:t>lý</w:t>
      </w:r>
      <w:proofErr w:type="spellEnd"/>
      <w:r w:rsidR="00945F7E" w:rsidRPr="009E3399">
        <w:rPr>
          <w:rFonts w:ascii="Times New Roman" w:eastAsia="Calibri" w:hAnsi="Times New Roman" w:cs="Times New Roman"/>
          <w:color w:val="auto"/>
          <w:sz w:val="24"/>
          <w:szCs w:val="24"/>
        </w:rPr>
        <w:t xml:space="preserve"> </w:t>
      </w:r>
      <w:proofErr w:type="spellStart"/>
      <w:r w:rsidR="00945F7E" w:rsidRPr="009E3399">
        <w:rPr>
          <w:rFonts w:ascii="Times New Roman" w:eastAsia="Calibri" w:hAnsi="Times New Roman" w:cs="Times New Roman"/>
          <w:color w:val="auto"/>
          <w:sz w:val="24"/>
          <w:szCs w:val="24"/>
        </w:rPr>
        <w:t>sản</w:t>
      </w:r>
      <w:proofErr w:type="spellEnd"/>
      <w:r w:rsidR="00945F7E" w:rsidRPr="009E3399">
        <w:rPr>
          <w:rFonts w:ascii="Times New Roman" w:eastAsia="Calibri" w:hAnsi="Times New Roman" w:cs="Times New Roman"/>
          <w:color w:val="auto"/>
          <w:sz w:val="24"/>
          <w:szCs w:val="24"/>
        </w:rPr>
        <w:t xml:space="preserve"> </w:t>
      </w:r>
      <w:proofErr w:type="spellStart"/>
      <w:r w:rsidR="00945F7E" w:rsidRPr="009E3399">
        <w:rPr>
          <w:rFonts w:ascii="Times New Roman" w:eastAsia="Calibri" w:hAnsi="Times New Roman" w:cs="Times New Roman"/>
          <w:color w:val="auto"/>
          <w:sz w:val="24"/>
          <w:szCs w:val="24"/>
        </w:rPr>
        <w:t>phẩm</w:t>
      </w:r>
      <w:bookmarkEnd w:id="856"/>
      <w:proofErr w:type="spellEnd"/>
    </w:p>
    <w:p w14:paraId="28FE08EB" w14:textId="77777777" w:rsidR="00945F7E" w:rsidRPr="007B6886" w:rsidRDefault="00945F7E" w:rsidP="007B6886">
      <w:pPr>
        <w:tabs>
          <w:tab w:val="left" w:pos="2124"/>
        </w:tabs>
        <w:spacing w:before="120" w:after="120" w:line="288" w:lineRule="auto"/>
        <w:jc w:val="both"/>
        <w:rPr>
          <w:rFonts w:ascii="Times New Roman" w:eastAsia="Calibri" w:hAnsi="Times New Roman" w:cs="Times New Roman"/>
          <w:sz w:val="26"/>
          <w:szCs w:val="26"/>
        </w:rPr>
      </w:pPr>
      <w:proofErr w:type="spellStart"/>
      <w:r w:rsidRPr="007B6886">
        <w:rPr>
          <w:rFonts w:ascii="Times New Roman" w:eastAsia="Calibri" w:hAnsi="Times New Roman" w:cs="Times New Roman"/>
          <w:sz w:val="26"/>
          <w:szCs w:val="26"/>
        </w:rPr>
        <w:t>Chức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xem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thông</w:t>
      </w:r>
      <w:proofErr w:type="spellEnd"/>
      <w:r w:rsidRPr="007B6886">
        <w:rPr>
          <w:rFonts w:ascii="Times New Roman" w:eastAsia="Calibri" w:hAnsi="Times New Roman" w:cs="Times New Roman"/>
          <w:sz w:val="26"/>
          <w:szCs w:val="26"/>
        </w:rPr>
        <w:t xml:space="preserve"> tin </w:t>
      </w:r>
      <w:proofErr w:type="spellStart"/>
      <w:r w:rsidRPr="007B6886">
        <w:rPr>
          <w:rFonts w:ascii="Times New Roman" w:eastAsia="Calibri" w:hAnsi="Times New Roman" w:cs="Times New Roman"/>
          <w:sz w:val="26"/>
          <w:szCs w:val="26"/>
        </w:rPr>
        <w:t>các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mặt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đã</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đăng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bán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thêm</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xóa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chỉnh</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sửa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mặt</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hàng</w:t>
      </w:r>
      <w:proofErr w:type="spellEnd"/>
    </w:p>
    <w:p w14:paraId="1E938E2E" w14:textId="10231696" w:rsidR="00945F7E" w:rsidRPr="00755856" w:rsidRDefault="00755856" w:rsidP="00755856">
      <w:pPr>
        <w:pStyle w:val="Muclon"/>
        <w:outlineLvl w:val="1"/>
        <w:rPr>
          <w:rFonts w:eastAsia="Calibri"/>
        </w:rPr>
      </w:pPr>
      <w:bookmarkStart w:id="857" w:name="_Toc100281177"/>
      <w:r>
        <w:rPr>
          <w:rFonts w:eastAsia="Calibri"/>
          <w:lang w:val="en-US"/>
        </w:rPr>
        <w:lastRenderedPageBreak/>
        <w:t xml:space="preserve">3.2.2 </w:t>
      </w:r>
      <w:r w:rsidR="00945F7E" w:rsidRPr="00755856">
        <w:rPr>
          <w:rFonts w:eastAsia="Calibri"/>
        </w:rPr>
        <w:t>Giao diện thêm, sửa và xóa sản phẩm</w:t>
      </w:r>
      <w:bookmarkEnd w:id="857"/>
    </w:p>
    <w:p w14:paraId="22BC6015" w14:textId="29D3CF19" w:rsidR="00945F7E" w:rsidRPr="009E3399" w:rsidRDefault="00945F7E" w:rsidP="009E3399">
      <w:pPr>
        <w:pStyle w:val="Caption"/>
        <w:jc w:val="center"/>
        <w:rPr>
          <w:rFonts w:ascii="Times New Roman" w:eastAsia="Calibri" w:hAnsi="Times New Roman" w:cs="Times New Roman"/>
          <w:color w:val="auto"/>
          <w:sz w:val="24"/>
          <w:szCs w:val="24"/>
        </w:rPr>
      </w:pPr>
      <w:bookmarkStart w:id="858" w:name="_Toc100281782"/>
      <w:r w:rsidRPr="007B6886">
        <w:rPr>
          <w:rFonts w:ascii="Times New Roman" w:eastAsia="Calibri" w:hAnsi="Times New Roman" w:cs="Times New Roman"/>
          <w:noProof/>
          <w:sz w:val="26"/>
          <w:szCs w:val="26"/>
        </w:rPr>
        <w:drawing>
          <wp:anchor distT="0" distB="0" distL="114300" distR="114300" simplePos="0" relativeHeight="251659264" behindDoc="0" locked="0" layoutInCell="1" allowOverlap="1" wp14:anchorId="7E2B781E" wp14:editId="37B8A3DF">
            <wp:simplePos x="0" y="0"/>
            <wp:positionH relativeFrom="margin">
              <wp:posOffset>533400</wp:posOffset>
            </wp:positionH>
            <wp:positionV relativeFrom="paragraph">
              <wp:posOffset>0</wp:posOffset>
            </wp:positionV>
            <wp:extent cx="2278380" cy="4542155"/>
            <wp:effectExtent l="0" t="0" r="7620" b="0"/>
            <wp:wrapSquare wrapText="bothSides"/>
            <wp:docPr id="14" name="Picture 6">
              <a:extLst xmlns:a="http://schemas.openxmlformats.org/drawingml/2006/main">
                <a:ext uri="{FF2B5EF4-FFF2-40B4-BE49-F238E27FC236}">
                  <a16:creationId xmlns:a16="http://schemas.microsoft.com/office/drawing/2014/main" id="{B8D887F0-56B8-4E8A-B2F6-C99161CB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887F0-56B8-4E8A-B2F6-C99161CB1DC0}"/>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8380" cy="4542155"/>
                    </a:xfrm>
                    <a:prstGeom prst="rect">
                      <a:avLst/>
                    </a:prstGeom>
                  </pic:spPr>
                </pic:pic>
              </a:graphicData>
            </a:graphic>
            <wp14:sizeRelH relativeFrom="margin">
              <wp14:pctWidth>0</wp14:pctWidth>
            </wp14:sizeRelH>
          </wp:anchor>
        </w:drawing>
      </w:r>
      <w:r w:rsidRPr="007B6886">
        <w:rPr>
          <w:rFonts w:ascii="Times New Roman" w:eastAsia="Calibri" w:hAnsi="Times New Roman" w:cs="Times New Roman"/>
          <w:noProof/>
          <w:sz w:val="26"/>
          <w:szCs w:val="26"/>
        </w:rPr>
        <w:drawing>
          <wp:inline distT="0" distB="0" distL="0" distR="0" wp14:anchorId="4E04F4F1" wp14:editId="5FB8C16D">
            <wp:extent cx="2415540" cy="4542367"/>
            <wp:effectExtent l="0" t="0" r="3810" b="0"/>
            <wp:docPr id="15" name="Picture 8">
              <a:extLst xmlns:a="http://schemas.openxmlformats.org/drawingml/2006/main">
                <a:ext uri="{FF2B5EF4-FFF2-40B4-BE49-F238E27FC236}">
                  <a16:creationId xmlns:a16="http://schemas.microsoft.com/office/drawing/2014/main" id="{9E27EDEB-EB89-4FD3-BF84-BF6AD356C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E27EDEB-EB89-4FD3-BF84-BF6AD356CD55}"/>
                        </a:ext>
                      </a:extLst>
                    </pic:cNvPr>
                    <pic:cNvPicPr>
                      <a:picLocks noChangeAspect="1"/>
                    </pic:cNvPicPr>
                  </pic:nvPicPr>
                  <pic:blipFill>
                    <a:blip r:embed="rId44"/>
                    <a:stretch>
                      <a:fillRect/>
                    </a:stretch>
                  </pic:blipFill>
                  <pic:spPr>
                    <a:xfrm>
                      <a:off x="0" y="0"/>
                      <a:ext cx="2417180" cy="4545450"/>
                    </a:xfrm>
                    <a:prstGeom prst="rect">
                      <a:avLst/>
                    </a:prstGeom>
                  </pic:spPr>
                </pic:pic>
              </a:graphicData>
            </a:graphic>
          </wp:inline>
        </w:drawing>
      </w:r>
      <w:r w:rsidRPr="007B6886">
        <w:rPr>
          <w:rFonts w:ascii="Times New Roman" w:eastAsia="Calibri" w:hAnsi="Times New Roman" w:cs="Times New Roman"/>
          <w:sz w:val="26"/>
          <w:szCs w:val="26"/>
        </w:rPr>
        <w:br w:type="textWrapping" w:clear="all"/>
      </w:r>
      <w:proofErr w:type="spellStart"/>
      <w:r w:rsidR="009E3399" w:rsidRPr="009E3399">
        <w:rPr>
          <w:rFonts w:ascii="Times New Roman" w:hAnsi="Times New Roman" w:cs="Times New Roman"/>
          <w:color w:val="auto"/>
          <w:sz w:val="24"/>
          <w:szCs w:val="24"/>
        </w:rPr>
        <w:t>Hình</w:t>
      </w:r>
      <w:proofErr w:type="spellEnd"/>
      <w:r w:rsidR="009E3399" w:rsidRPr="009E3399">
        <w:rPr>
          <w:rFonts w:ascii="Times New Roman" w:hAnsi="Times New Roman" w:cs="Times New Roman"/>
          <w:color w:val="auto"/>
          <w:sz w:val="24"/>
          <w:szCs w:val="24"/>
        </w:rPr>
        <w:t xml:space="preserve">  </w:t>
      </w:r>
      <w:r w:rsidR="009E3399" w:rsidRPr="009E3399">
        <w:rPr>
          <w:rFonts w:ascii="Times New Roman" w:hAnsi="Times New Roman" w:cs="Times New Roman"/>
          <w:color w:val="auto"/>
          <w:sz w:val="24"/>
          <w:szCs w:val="24"/>
        </w:rPr>
        <w:fldChar w:fldCharType="begin"/>
      </w:r>
      <w:r w:rsidR="009E3399" w:rsidRPr="009E3399">
        <w:rPr>
          <w:rFonts w:ascii="Times New Roman" w:hAnsi="Times New Roman" w:cs="Times New Roman"/>
          <w:color w:val="auto"/>
          <w:sz w:val="24"/>
          <w:szCs w:val="24"/>
        </w:rPr>
        <w:instrText xml:space="preserve"> SEQ Hình_ \* ARABIC </w:instrText>
      </w:r>
      <w:r w:rsidR="009E3399" w:rsidRPr="009E3399">
        <w:rPr>
          <w:rFonts w:ascii="Times New Roman" w:hAnsi="Times New Roman" w:cs="Times New Roman"/>
          <w:color w:val="auto"/>
          <w:sz w:val="24"/>
          <w:szCs w:val="24"/>
        </w:rPr>
        <w:fldChar w:fldCharType="separate"/>
      </w:r>
      <w:r w:rsidR="009E3399" w:rsidRPr="009E3399">
        <w:rPr>
          <w:rFonts w:ascii="Times New Roman" w:hAnsi="Times New Roman" w:cs="Times New Roman"/>
          <w:noProof/>
          <w:color w:val="auto"/>
          <w:sz w:val="24"/>
          <w:szCs w:val="24"/>
        </w:rPr>
        <w:t>9</w:t>
      </w:r>
      <w:r w:rsidR="009E3399" w:rsidRPr="009E3399">
        <w:rPr>
          <w:rFonts w:ascii="Times New Roman" w:hAnsi="Times New Roman" w:cs="Times New Roman"/>
          <w:color w:val="auto"/>
          <w:sz w:val="24"/>
          <w:szCs w:val="24"/>
        </w:rPr>
        <w:fldChar w:fldCharType="end"/>
      </w:r>
      <w:r w:rsidR="009E3399" w:rsidRPr="009E3399">
        <w:rPr>
          <w:rFonts w:ascii="Times New Roman" w:hAnsi="Times New Roman" w:cs="Times New Roman"/>
          <w:color w:val="auto"/>
          <w:sz w:val="24"/>
          <w:szCs w:val="24"/>
        </w:rPr>
        <w:t xml:space="preserve"> </w:t>
      </w:r>
      <w:r w:rsidRPr="009E3399">
        <w:rPr>
          <w:rFonts w:ascii="Times New Roman" w:eastAsia="Calibri" w:hAnsi="Times New Roman" w:cs="Times New Roman"/>
          <w:color w:val="auto"/>
          <w:sz w:val="24"/>
          <w:szCs w:val="24"/>
        </w:rPr>
        <w:t xml:space="preserve">Giao </w:t>
      </w:r>
      <w:proofErr w:type="spellStart"/>
      <w:r w:rsidRPr="009E3399">
        <w:rPr>
          <w:rFonts w:ascii="Times New Roman" w:eastAsia="Calibri" w:hAnsi="Times New Roman" w:cs="Times New Roman"/>
          <w:color w:val="auto"/>
          <w:sz w:val="24"/>
          <w:szCs w:val="24"/>
        </w:rPr>
        <w:t>diện</w:t>
      </w:r>
      <w:proofErr w:type="spellEnd"/>
      <w:r w:rsidRPr="009E3399">
        <w:rPr>
          <w:rFonts w:ascii="Times New Roman" w:eastAsia="Calibri" w:hAnsi="Times New Roman" w:cs="Times New Roman"/>
          <w:color w:val="auto"/>
          <w:sz w:val="24"/>
          <w:szCs w:val="24"/>
        </w:rPr>
        <w:t xml:space="preserve"> </w:t>
      </w:r>
      <w:proofErr w:type="spellStart"/>
      <w:r w:rsidRPr="009E3399">
        <w:rPr>
          <w:rFonts w:ascii="Times New Roman" w:eastAsia="Calibri" w:hAnsi="Times New Roman" w:cs="Times New Roman"/>
          <w:color w:val="auto"/>
          <w:sz w:val="24"/>
          <w:szCs w:val="24"/>
        </w:rPr>
        <w:t>sửa</w:t>
      </w:r>
      <w:proofErr w:type="spellEnd"/>
      <w:r w:rsidRPr="009E3399">
        <w:rPr>
          <w:rFonts w:ascii="Times New Roman" w:eastAsia="Calibri" w:hAnsi="Times New Roman" w:cs="Times New Roman"/>
          <w:color w:val="auto"/>
          <w:sz w:val="24"/>
          <w:szCs w:val="24"/>
        </w:rPr>
        <w:t xml:space="preserve"> </w:t>
      </w:r>
      <w:proofErr w:type="spellStart"/>
      <w:r w:rsidRPr="009E3399">
        <w:rPr>
          <w:rFonts w:ascii="Times New Roman" w:eastAsia="Calibri" w:hAnsi="Times New Roman" w:cs="Times New Roman"/>
          <w:color w:val="auto"/>
          <w:sz w:val="24"/>
          <w:szCs w:val="24"/>
        </w:rPr>
        <w:t>và</w:t>
      </w:r>
      <w:proofErr w:type="spellEnd"/>
      <w:r w:rsidRPr="009E3399">
        <w:rPr>
          <w:rFonts w:ascii="Times New Roman" w:eastAsia="Calibri" w:hAnsi="Times New Roman" w:cs="Times New Roman"/>
          <w:color w:val="auto"/>
          <w:sz w:val="24"/>
          <w:szCs w:val="24"/>
        </w:rPr>
        <w:t xml:space="preserve"> </w:t>
      </w:r>
      <w:proofErr w:type="spellStart"/>
      <w:r w:rsidRPr="009E3399">
        <w:rPr>
          <w:rFonts w:ascii="Times New Roman" w:eastAsia="Calibri" w:hAnsi="Times New Roman" w:cs="Times New Roman"/>
          <w:color w:val="auto"/>
          <w:sz w:val="24"/>
          <w:szCs w:val="24"/>
        </w:rPr>
        <w:t>xóa</w:t>
      </w:r>
      <w:proofErr w:type="spellEnd"/>
      <w:r w:rsidRPr="009E3399">
        <w:rPr>
          <w:rFonts w:ascii="Times New Roman" w:eastAsia="Calibri" w:hAnsi="Times New Roman" w:cs="Times New Roman"/>
          <w:color w:val="auto"/>
          <w:sz w:val="24"/>
          <w:szCs w:val="24"/>
        </w:rPr>
        <w:t xml:space="preserve"> </w:t>
      </w:r>
      <w:proofErr w:type="spellStart"/>
      <w:r w:rsidRPr="009E3399">
        <w:rPr>
          <w:rFonts w:ascii="Times New Roman" w:eastAsia="Calibri" w:hAnsi="Times New Roman" w:cs="Times New Roman"/>
          <w:color w:val="auto"/>
          <w:sz w:val="24"/>
          <w:szCs w:val="24"/>
        </w:rPr>
        <w:t>sản</w:t>
      </w:r>
      <w:proofErr w:type="spellEnd"/>
      <w:r w:rsidRPr="009E3399">
        <w:rPr>
          <w:rFonts w:ascii="Times New Roman" w:eastAsia="Calibri" w:hAnsi="Times New Roman" w:cs="Times New Roman"/>
          <w:color w:val="auto"/>
          <w:sz w:val="24"/>
          <w:szCs w:val="24"/>
        </w:rPr>
        <w:t xml:space="preserve"> </w:t>
      </w:r>
      <w:proofErr w:type="spellStart"/>
      <w:r w:rsidRPr="009E3399">
        <w:rPr>
          <w:rFonts w:ascii="Times New Roman" w:eastAsia="Calibri" w:hAnsi="Times New Roman" w:cs="Times New Roman"/>
          <w:color w:val="auto"/>
          <w:sz w:val="24"/>
          <w:szCs w:val="24"/>
        </w:rPr>
        <w:t>phẩm</w:t>
      </w:r>
      <w:bookmarkEnd w:id="858"/>
      <w:proofErr w:type="spellEnd"/>
    </w:p>
    <w:p w14:paraId="7FDF4965" w14:textId="77777777" w:rsidR="00945F7E" w:rsidRPr="007B6886" w:rsidRDefault="00945F7E" w:rsidP="007B6886">
      <w:pPr>
        <w:tabs>
          <w:tab w:val="left" w:pos="2124"/>
        </w:tabs>
        <w:spacing w:before="120" w:after="120" w:line="288" w:lineRule="auto"/>
        <w:jc w:val="both"/>
        <w:rPr>
          <w:rFonts w:ascii="Times New Roman" w:eastAsia="Calibri" w:hAnsi="Times New Roman" w:cs="Times New Roman"/>
          <w:sz w:val="26"/>
          <w:szCs w:val="26"/>
        </w:rPr>
      </w:pPr>
      <w:proofErr w:type="spellStart"/>
      <w:r w:rsidRPr="007B6886">
        <w:rPr>
          <w:rFonts w:ascii="Times New Roman" w:eastAsia="Calibri" w:hAnsi="Times New Roman" w:cs="Times New Roman"/>
          <w:sz w:val="26"/>
          <w:szCs w:val="26"/>
        </w:rPr>
        <w:t>Chức</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năng</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sửa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và</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xóa</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sản</w:t>
      </w:r>
      <w:proofErr w:type="spellEnd"/>
      <w:r w:rsidRPr="007B6886">
        <w:rPr>
          <w:rFonts w:ascii="Times New Roman" w:eastAsia="Calibri" w:hAnsi="Times New Roman" w:cs="Times New Roman"/>
          <w:sz w:val="26"/>
          <w:szCs w:val="26"/>
        </w:rPr>
        <w:t xml:space="preserve"> </w:t>
      </w:r>
      <w:proofErr w:type="spellStart"/>
      <w:r w:rsidRPr="007B6886">
        <w:rPr>
          <w:rFonts w:ascii="Times New Roman" w:eastAsia="Calibri" w:hAnsi="Times New Roman" w:cs="Times New Roman"/>
          <w:sz w:val="26"/>
          <w:szCs w:val="26"/>
        </w:rPr>
        <w:t>phẩm</w:t>
      </w:r>
      <w:proofErr w:type="spellEnd"/>
    </w:p>
    <w:p w14:paraId="31B3CB54" w14:textId="77777777" w:rsidR="007B6886" w:rsidRPr="007B6886" w:rsidRDefault="007B6886" w:rsidP="007B6886">
      <w:pPr>
        <w:tabs>
          <w:tab w:val="left" w:pos="2124"/>
        </w:tabs>
        <w:spacing w:before="120" w:after="120" w:line="288" w:lineRule="auto"/>
        <w:jc w:val="both"/>
        <w:rPr>
          <w:rFonts w:ascii="Times New Roman" w:eastAsia="Calibri" w:hAnsi="Times New Roman" w:cs="Times New Roman"/>
          <w:sz w:val="26"/>
          <w:szCs w:val="26"/>
        </w:rPr>
      </w:pPr>
    </w:p>
    <w:p w14:paraId="710D32B8" w14:textId="77777777" w:rsidR="007B6886" w:rsidRPr="007B6886" w:rsidRDefault="007B6886" w:rsidP="007B6886">
      <w:pPr>
        <w:spacing w:before="120" w:after="120" w:line="288" w:lineRule="auto"/>
        <w:jc w:val="both"/>
        <w:rPr>
          <w:rFonts w:ascii="Times New Roman" w:eastAsia="Calibri" w:hAnsi="Times New Roman" w:cs="Times New Roman"/>
          <w:sz w:val="26"/>
          <w:szCs w:val="26"/>
        </w:rPr>
      </w:pPr>
      <w:r w:rsidRPr="007B6886">
        <w:rPr>
          <w:rFonts w:ascii="Times New Roman" w:eastAsia="Calibri" w:hAnsi="Times New Roman" w:cs="Times New Roman"/>
          <w:sz w:val="26"/>
          <w:szCs w:val="26"/>
        </w:rPr>
        <w:br w:type="page"/>
      </w:r>
    </w:p>
    <w:p w14:paraId="1054C1E3" w14:textId="598C28FC" w:rsidR="00945F7E" w:rsidRPr="007B6886" w:rsidRDefault="007B6886" w:rsidP="00755856">
      <w:pPr>
        <w:pStyle w:val="Muclon"/>
        <w:jc w:val="center"/>
        <w:outlineLvl w:val="0"/>
        <w:rPr>
          <w:rFonts w:eastAsia="Calibri"/>
        </w:rPr>
      </w:pPr>
      <w:bookmarkStart w:id="859" w:name="_Toc100281178"/>
      <w:r w:rsidRPr="007B6886">
        <w:rPr>
          <w:rFonts w:eastAsia="Calibri"/>
        </w:rPr>
        <w:lastRenderedPageBreak/>
        <w:t>PHẦN KẾT LUẬN VÀ HƯỚNG PHÁT TRIỂN</w:t>
      </w:r>
      <w:bookmarkEnd w:id="859"/>
    </w:p>
    <w:p w14:paraId="2483D081" w14:textId="1339A4D8"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Qua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học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tìm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hiểu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sau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tôi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mua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trang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kĩ</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thuật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như</w:t>
      </w:r>
      <w:proofErr w:type="spellEnd"/>
      <w:r w:rsidRPr="007B6886">
        <w:rPr>
          <w:rFonts w:ascii="Times New Roman" w:hAnsi="Times New Roman" w:cs="Times New Roman"/>
          <w:sz w:val="26"/>
          <w:szCs w:val="26"/>
        </w:rPr>
        <w:t xml:space="preserve"> Android studio, CSDL MySQL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ngôn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ngữ</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trình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phía</w:t>
      </w:r>
      <w:proofErr w:type="spellEnd"/>
      <w:r w:rsidRPr="007B6886">
        <w:rPr>
          <w:rFonts w:ascii="Times New Roman" w:hAnsi="Times New Roman" w:cs="Times New Roman"/>
          <w:sz w:val="26"/>
          <w:szCs w:val="26"/>
        </w:rPr>
        <w:t xml:space="preserve"> Client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HTML, CSS, </w:t>
      </w:r>
      <w:proofErr w:type="spellStart"/>
      <w:r w:rsidRPr="007B6886">
        <w:rPr>
          <w:rFonts w:ascii="Times New Roman" w:hAnsi="Times New Roman" w:cs="Times New Roman"/>
          <w:sz w:val="26"/>
          <w:szCs w:val="26"/>
        </w:rPr>
        <w:t>Javascript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những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nhất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định</w:t>
      </w:r>
      <w:proofErr w:type="spellEnd"/>
      <w:r w:rsidRPr="007B6886">
        <w:rPr>
          <w:rFonts w:ascii="Times New Roman" w:hAnsi="Times New Roman" w:cs="Times New Roman"/>
          <w:sz w:val="26"/>
          <w:szCs w:val="26"/>
        </w:rPr>
        <w:t xml:space="preserve">: </w:t>
      </w:r>
    </w:p>
    <w:p w14:paraId="29429373" w14:textId="11737722"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đáp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một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cầu</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học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hoá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khâu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ty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xây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dựng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giỏ</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của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thuận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kiệm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chi </w:t>
      </w:r>
      <w:proofErr w:type="spellStart"/>
      <w:r w:rsidRPr="007B6886">
        <w:rPr>
          <w:rFonts w:ascii="Times New Roman" w:hAnsi="Times New Roman" w:cs="Times New Roman"/>
          <w:sz w:val="26"/>
          <w:szCs w:val="26"/>
        </w:rPr>
        <w:t>phí</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hai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hiệu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giảm</w:t>
      </w:r>
      <w:proofErr w:type="spellEnd"/>
      <w:r w:rsidRPr="007B6886">
        <w:rPr>
          <w:rFonts w:ascii="Times New Roman" w:hAnsi="Times New Roman" w:cs="Times New Roman"/>
          <w:sz w:val="26"/>
          <w:szCs w:val="26"/>
        </w:rPr>
        <w:t xml:space="preserve">. </w:t>
      </w:r>
    </w:p>
    <w:p w14:paraId="65DAF22B"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được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kế</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gần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gũi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dễ</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sử</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dùng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Đặt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biệt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chạy</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kích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cỡ</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bị</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lỗi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diện</w:t>
      </w:r>
      <w:proofErr w:type="spellEnd"/>
      <w:r w:rsidRPr="007B6886">
        <w:rPr>
          <w:rFonts w:ascii="Times New Roman" w:hAnsi="Times New Roman" w:cs="Times New Roman"/>
          <w:sz w:val="26"/>
          <w:szCs w:val="26"/>
        </w:rPr>
        <w:t xml:space="preserve">. </w:t>
      </w:r>
    </w:p>
    <w:p w14:paraId="7CA920F2"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kỹ</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đồng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chưa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nhiều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gian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kiểm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thử</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chưa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rộng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lượng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dùng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ứng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dụng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còn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thiếu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sót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rất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nhiều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tính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hướng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triển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nghiên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cứu</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thêm</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là</w:t>
      </w:r>
      <w:proofErr w:type="spellEnd"/>
      <w:r w:rsidRPr="007B6886">
        <w:rPr>
          <w:rFonts w:ascii="Times New Roman" w:hAnsi="Times New Roman" w:cs="Times New Roman"/>
          <w:sz w:val="26"/>
          <w:szCs w:val="26"/>
        </w:rPr>
        <w:t xml:space="preserve">: </w:t>
      </w:r>
    </w:p>
    <w:p w14:paraId="4FB06B8B"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phép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người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dùng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đăng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nhập</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hệ</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thống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tạo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thuộc</w:t>
      </w:r>
      <w:proofErr w:type="spellEnd"/>
      <w:r w:rsidRPr="007B6886">
        <w:rPr>
          <w:rFonts w:ascii="Times New Roman" w:hAnsi="Times New Roman" w:cs="Times New Roman"/>
          <w:sz w:val="26"/>
          <w:szCs w:val="26"/>
        </w:rPr>
        <w:t xml:space="preserve">. </w:t>
      </w:r>
    </w:p>
    <w:p w14:paraId="69006A13" w14:textId="15AE02DC"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phân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việc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w:t>
      </w:r>
      <w:proofErr w:type="spellEnd"/>
      <w:r w:rsidRPr="007B6886">
        <w:rPr>
          <w:rFonts w:ascii="Times New Roman" w:hAnsi="Times New Roman" w:cs="Times New Roman"/>
          <w:sz w:val="26"/>
          <w:szCs w:val="26"/>
        </w:rPr>
        <w:t xml:space="preserve">. </w:t>
      </w:r>
    </w:p>
    <w:p w14:paraId="1DCC416F"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chat qua </w:t>
      </w:r>
      <w:proofErr w:type="spellStart"/>
      <w:r w:rsidRPr="007B6886">
        <w:rPr>
          <w:rFonts w:ascii="Times New Roman" w:hAnsi="Times New Roman" w:cs="Times New Roman"/>
          <w:sz w:val="26"/>
          <w:szCs w:val="26"/>
        </w:rPr>
        <w:t>lại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giữa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các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và</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giữa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thành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viên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với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khách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
    <w:p w14:paraId="020C5A49"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triển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giỏ</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hàng</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có</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thể</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thanh</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toán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trực</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tuyến</w:t>
      </w:r>
      <w:proofErr w:type="spellEnd"/>
      <w:r w:rsidRPr="007B6886">
        <w:rPr>
          <w:rFonts w:ascii="Times New Roman" w:hAnsi="Times New Roman" w:cs="Times New Roman"/>
          <w:sz w:val="26"/>
          <w:szCs w:val="26"/>
        </w:rPr>
        <w:t xml:space="preserve">. </w:t>
      </w:r>
    </w:p>
    <w:p w14:paraId="5245CA29"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Phát</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triển</w:t>
      </w:r>
      <w:proofErr w:type="spellEnd"/>
      <w:r w:rsidRPr="007B6886">
        <w:rPr>
          <w:rFonts w:ascii="Times New Roman" w:hAnsi="Times New Roman" w:cs="Times New Roman"/>
          <w:sz w:val="26"/>
          <w:szCs w:val="26"/>
        </w:rPr>
        <w:t xml:space="preserve"> website </w:t>
      </w:r>
      <w:proofErr w:type="spellStart"/>
      <w:r w:rsidRPr="007B6886">
        <w:rPr>
          <w:rFonts w:ascii="Times New Roman" w:hAnsi="Times New Roman" w:cs="Times New Roman"/>
          <w:sz w:val="26"/>
          <w:szCs w:val="26"/>
        </w:rPr>
        <w:t>đa</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công</w:t>
      </w:r>
      <w:proofErr w:type="spellEnd"/>
      <w:r w:rsidRPr="007B6886">
        <w:rPr>
          <w:rFonts w:ascii="Times New Roman" w:hAnsi="Times New Roman" w:cs="Times New Roman"/>
          <w:sz w:val="26"/>
          <w:szCs w:val="26"/>
        </w:rPr>
        <w:t xml:space="preserve"> ty </w:t>
      </w:r>
      <w:proofErr w:type="spellStart"/>
      <w:r w:rsidRPr="007B6886">
        <w:rPr>
          <w:rFonts w:ascii="Times New Roman" w:hAnsi="Times New Roman" w:cs="Times New Roman"/>
          <w:sz w:val="26"/>
          <w:szCs w:val="26"/>
        </w:rPr>
        <w:t>quản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lý</w:t>
      </w:r>
      <w:proofErr w:type="spellEnd"/>
      <w:r w:rsidRPr="007B6886">
        <w:rPr>
          <w:rFonts w:ascii="Times New Roman" w:hAnsi="Times New Roman" w:cs="Times New Roman"/>
          <w:sz w:val="26"/>
          <w:szCs w:val="26"/>
        </w:rPr>
        <w:t xml:space="preserve">. </w:t>
      </w:r>
    </w:p>
    <w:p w14:paraId="16F60661" w14:textId="77777777" w:rsidR="007B6886" w:rsidRP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Vấn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đề</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bảo</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mật</w:t>
      </w:r>
      <w:proofErr w:type="spellEnd"/>
      <w:r w:rsidRPr="007B6886">
        <w:rPr>
          <w:rFonts w:ascii="Times New Roman" w:hAnsi="Times New Roman" w:cs="Times New Roman"/>
          <w:sz w:val="26"/>
          <w:szCs w:val="26"/>
        </w:rPr>
        <w:t xml:space="preserve"> an </w:t>
      </w:r>
      <w:proofErr w:type="spellStart"/>
      <w:r w:rsidRPr="007B6886">
        <w:rPr>
          <w:rFonts w:ascii="Times New Roman" w:hAnsi="Times New Roman" w:cs="Times New Roman"/>
          <w:sz w:val="26"/>
          <w:szCs w:val="26"/>
        </w:rPr>
        <w:t>toàn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thông</w:t>
      </w:r>
      <w:proofErr w:type="spellEnd"/>
      <w:r w:rsidRPr="007B6886">
        <w:rPr>
          <w:rFonts w:ascii="Times New Roman" w:hAnsi="Times New Roman" w:cs="Times New Roman"/>
          <w:sz w:val="26"/>
          <w:szCs w:val="26"/>
        </w:rPr>
        <w:t xml:space="preserve"> tin </w:t>
      </w:r>
      <w:proofErr w:type="spellStart"/>
      <w:r w:rsidRPr="007B6886">
        <w:rPr>
          <w:rFonts w:ascii="Times New Roman" w:hAnsi="Times New Roman" w:cs="Times New Roman"/>
          <w:sz w:val="26"/>
          <w:szCs w:val="26"/>
        </w:rPr>
        <w:t>cho</w:t>
      </w:r>
      <w:proofErr w:type="spellEnd"/>
      <w:r w:rsidRPr="007B6886">
        <w:rPr>
          <w:rFonts w:ascii="Times New Roman" w:hAnsi="Times New Roman" w:cs="Times New Roman"/>
          <w:sz w:val="26"/>
          <w:szCs w:val="26"/>
        </w:rPr>
        <w:t xml:space="preserve"> website.</w:t>
      </w:r>
    </w:p>
    <w:p w14:paraId="69182328" w14:textId="5F22D848" w:rsidR="007B6886" w:rsidRDefault="007B6886" w:rsidP="007B6886">
      <w:pPr>
        <w:tabs>
          <w:tab w:val="left" w:pos="2124"/>
        </w:tabs>
        <w:spacing w:before="120" w:after="120" w:line="288" w:lineRule="auto"/>
        <w:ind w:firstLine="540"/>
        <w:jc w:val="both"/>
        <w:rPr>
          <w:rFonts w:ascii="Times New Roman" w:hAnsi="Times New Roman" w:cs="Times New Roman"/>
          <w:sz w:val="26"/>
          <w:szCs w:val="26"/>
        </w:rPr>
      </w:pPr>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Cải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thiện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mã</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nguồn</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tối</w:t>
      </w:r>
      <w:proofErr w:type="spellEnd"/>
      <w:r w:rsidRPr="007B6886">
        <w:rPr>
          <w:rFonts w:ascii="Times New Roman" w:hAnsi="Times New Roman" w:cs="Times New Roman"/>
          <w:sz w:val="26"/>
          <w:szCs w:val="26"/>
        </w:rPr>
        <w:t xml:space="preserve"> </w:t>
      </w:r>
      <w:proofErr w:type="spellStart"/>
      <w:r w:rsidRPr="007B6886">
        <w:rPr>
          <w:rFonts w:ascii="Times New Roman" w:hAnsi="Times New Roman" w:cs="Times New Roman"/>
          <w:sz w:val="26"/>
          <w:szCs w:val="26"/>
        </w:rPr>
        <w:t>ưu</w:t>
      </w:r>
      <w:proofErr w:type="spellEnd"/>
    </w:p>
    <w:p w14:paraId="3D98F2D6" w14:textId="77777777" w:rsidR="007B6886" w:rsidRDefault="007B6886">
      <w:pPr>
        <w:spacing w:line="259" w:lineRule="auto"/>
        <w:rPr>
          <w:rFonts w:ascii="Times New Roman" w:eastAsia="Calibri" w:hAnsi="Times New Roman" w:cs="Times New Roman"/>
          <w:sz w:val="26"/>
          <w:szCs w:val="26"/>
        </w:rPr>
      </w:pPr>
      <w:r>
        <w:rPr>
          <w:rFonts w:ascii="Times New Roman" w:eastAsia="Calibri" w:hAnsi="Times New Roman" w:cs="Times New Roman"/>
          <w:sz w:val="26"/>
          <w:szCs w:val="26"/>
        </w:rPr>
        <w:br w:type="page"/>
      </w:r>
    </w:p>
    <w:p w14:paraId="56D02AE8" w14:textId="334D3791" w:rsidR="009E3399" w:rsidDel="00E163EC" w:rsidRDefault="007B6886" w:rsidP="001839EC">
      <w:pPr>
        <w:pStyle w:val="Muclon"/>
        <w:jc w:val="center"/>
        <w:outlineLvl w:val="0"/>
        <w:rPr>
          <w:del w:id="860" w:author="Hoang" w:date="2022-04-29T10:48:00Z"/>
          <w:rFonts w:eastAsia="Calibri"/>
        </w:rPr>
      </w:pPr>
      <w:bookmarkStart w:id="861" w:name="_Toc100281179"/>
      <w:r>
        <w:rPr>
          <w:rFonts w:eastAsia="Calibri"/>
        </w:rPr>
        <w:lastRenderedPageBreak/>
        <w:t>TÀI LIỆU THAM KHẢO</w:t>
      </w:r>
      <w:bookmarkEnd w:id="861"/>
    </w:p>
    <w:p w14:paraId="34598361" w14:textId="7BA57D34" w:rsidR="007B6886" w:rsidRPr="00E163EC" w:rsidDel="00E163EC" w:rsidRDefault="0093277D">
      <w:pPr>
        <w:jc w:val="center"/>
        <w:rPr>
          <w:del w:id="862" w:author="Hoang" w:date="2022-04-29T10:48:00Z"/>
          <w:rFonts w:ascii="Times New Roman" w:hAnsi="Times New Roman" w:cs="Times New Roman"/>
          <w:sz w:val="26"/>
          <w:szCs w:val="26"/>
          <w:lang w:eastAsia="vi-VN"/>
        </w:rPr>
        <w:pPrChange w:id="863" w:author="Hoang" w:date="2022-04-29T10:48:00Z">
          <w:pPr>
            <w:pStyle w:val="ListParagraph"/>
            <w:numPr>
              <w:ilvl w:val="6"/>
              <w:numId w:val="14"/>
            </w:numPr>
            <w:ind w:left="360" w:hanging="360"/>
          </w:pPr>
        </w:pPrChange>
      </w:pPr>
      <w:del w:id="864" w:author="Hoang" w:date="2022-04-29T10:48:00Z">
        <w:r w:rsidRPr="00E163EC" w:rsidDel="00E163EC">
          <w:fldChar w:fldCharType="begin"/>
        </w:r>
        <w:r w:rsidDel="00E163EC">
          <w:delInstrText xml:space="preserve"> HYPERLINK "https://www.thegioididong.com/hoi-dap/he-dieu-hanh-android-la-gi-uu-nhuoc-diem-va-nhung-dieu-can-1311250" </w:delInstrText>
        </w:r>
        <w:r w:rsidRPr="00E163EC" w:rsidDel="00E163EC">
          <w:fldChar w:fldCharType="separate"/>
        </w:r>
        <w:bookmarkStart w:id="865" w:name="_Ref100282163"/>
        <w:r w:rsidR="009E3399" w:rsidRPr="00E163EC" w:rsidDel="00E163EC">
          <w:rPr>
            <w:rStyle w:val="Hyperlink"/>
            <w:rFonts w:ascii="Times New Roman" w:hAnsi="Times New Roman" w:cs="Times New Roman"/>
            <w:sz w:val="26"/>
            <w:szCs w:val="26"/>
            <w:lang w:eastAsia="vi-VN"/>
          </w:rPr>
          <w:delText>https://www.thegioididong.com/hoi-dap/he-dieu-hanh-android-la-gi-uu-nhuoc-diem-va-nhung-dieu-can-1311250</w:delText>
        </w:r>
        <w:bookmarkEnd w:id="865"/>
        <w:r w:rsidRPr="00E163EC" w:rsidDel="00E163EC">
          <w:rPr>
            <w:rStyle w:val="Hyperlink"/>
            <w:rFonts w:ascii="Times New Roman" w:hAnsi="Times New Roman" w:cs="Times New Roman"/>
            <w:sz w:val="26"/>
            <w:szCs w:val="26"/>
            <w:lang w:eastAsia="vi-VN"/>
            <w:rPrChange w:id="866" w:author="Hoang" w:date="2022-04-29T10:48:00Z">
              <w:rPr>
                <w:rStyle w:val="Hyperlink"/>
                <w:rFonts w:ascii="Times New Roman" w:hAnsi="Times New Roman" w:cs="Times New Roman"/>
                <w:sz w:val="26"/>
                <w:szCs w:val="26"/>
                <w:lang w:eastAsia="vi-VN"/>
              </w:rPr>
            </w:rPrChange>
          </w:rPr>
          <w:fldChar w:fldCharType="end"/>
        </w:r>
      </w:del>
    </w:p>
    <w:p w14:paraId="576C621C" w14:textId="0EBDA15E" w:rsidR="009E3399" w:rsidRPr="009E3399" w:rsidDel="00E163EC" w:rsidRDefault="0093277D">
      <w:pPr>
        <w:jc w:val="center"/>
        <w:rPr>
          <w:del w:id="867" w:author="Hoang" w:date="2022-04-29T10:48:00Z"/>
          <w:rFonts w:ascii="Times New Roman" w:hAnsi="Times New Roman" w:cs="Times New Roman"/>
          <w:sz w:val="26"/>
          <w:szCs w:val="26"/>
          <w:lang w:eastAsia="vi-VN"/>
        </w:rPr>
        <w:pPrChange w:id="868" w:author="Hoang" w:date="2022-04-29T10:48:00Z">
          <w:pPr>
            <w:pStyle w:val="ListParagraph"/>
            <w:numPr>
              <w:ilvl w:val="6"/>
              <w:numId w:val="14"/>
            </w:numPr>
            <w:ind w:left="360" w:hanging="360"/>
          </w:pPr>
        </w:pPrChange>
      </w:pPr>
      <w:del w:id="869" w:author="Hoang" w:date="2022-04-29T10:48:00Z">
        <w:r w:rsidDel="00E163EC">
          <w:fldChar w:fldCharType="begin"/>
        </w:r>
        <w:r w:rsidDel="00E163EC">
          <w:delInstrText xml:space="preserve"> HYPERLINK "https://viblo.asia/p/nhung-ngon-ngu-lap-trinh-thuong-dung-de-tao-ra-phan-mem-android-la-gi-RnB5pOdwlPG" </w:delInstrText>
        </w:r>
        <w:r w:rsidDel="00E163EC">
          <w:fldChar w:fldCharType="separate"/>
        </w:r>
        <w:r w:rsidR="009E3399" w:rsidRPr="009E3399" w:rsidDel="00E163EC">
          <w:rPr>
            <w:rStyle w:val="Hyperlink"/>
            <w:rFonts w:ascii="Times New Roman" w:hAnsi="Times New Roman" w:cs="Times New Roman"/>
            <w:sz w:val="26"/>
            <w:szCs w:val="26"/>
            <w:lang w:eastAsia="vi-VN"/>
          </w:rPr>
          <w:delText>https://viblo.asia/p/nhung-ngon-ngu-lap-trinh-thuong-dung-de-tao-ra-phan-mem-android-la-gi-RnB5pOdwlPG</w:delText>
        </w:r>
        <w:r w:rsidDel="00E163EC">
          <w:rPr>
            <w:rStyle w:val="Hyperlink"/>
            <w:rFonts w:ascii="Times New Roman" w:hAnsi="Times New Roman" w:cs="Times New Roman"/>
            <w:sz w:val="26"/>
            <w:szCs w:val="26"/>
            <w:lang w:eastAsia="vi-VN"/>
          </w:rPr>
          <w:fldChar w:fldCharType="end"/>
        </w:r>
      </w:del>
    </w:p>
    <w:p w14:paraId="6E0ECF30" w14:textId="67A53DAC" w:rsidR="00E163EC" w:rsidRPr="009E3399" w:rsidRDefault="0093277D">
      <w:pPr>
        <w:pStyle w:val="Muclon"/>
        <w:jc w:val="center"/>
        <w:outlineLvl w:val="0"/>
        <w:rPr>
          <w:rFonts w:cs="Times New Roman"/>
        </w:rPr>
        <w:pPrChange w:id="870" w:author="Hoang" w:date="2022-04-29T10:48:00Z">
          <w:pPr>
            <w:pStyle w:val="ListParagraph"/>
            <w:numPr>
              <w:ilvl w:val="6"/>
              <w:numId w:val="14"/>
            </w:numPr>
            <w:ind w:left="360" w:hanging="360"/>
          </w:pPr>
        </w:pPrChange>
      </w:pPr>
      <w:del w:id="871" w:author="Hoang" w:date="2022-04-29T10:48:00Z">
        <w:r w:rsidDel="00E163EC">
          <w:fldChar w:fldCharType="begin"/>
        </w:r>
        <w:r w:rsidDel="00E163EC">
          <w:delInstrText xml:space="preserve"> HYPERLINK "https://mona.media/mysql-la-gi/" </w:delInstrText>
        </w:r>
        <w:r w:rsidDel="00E163EC">
          <w:fldChar w:fldCharType="separate"/>
        </w:r>
        <w:r w:rsidR="009E3399" w:rsidRPr="009E3399" w:rsidDel="00E163EC">
          <w:rPr>
            <w:rStyle w:val="Hyperlink"/>
            <w:rFonts w:cs="Times New Roman"/>
          </w:rPr>
          <w:delText>https://mona.media/mysql-la-gi/</w:delText>
        </w:r>
        <w:r w:rsidDel="00E163EC">
          <w:rPr>
            <w:rStyle w:val="Hyperlink"/>
            <w:rFonts w:cs="Times New Roman"/>
          </w:rPr>
          <w:fldChar w:fldCharType="end"/>
        </w:r>
      </w:del>
    </w:p>
    <w:p w14:paraId="351F32CB" w14:textId="77777777" w:rsidR="00E163EC" w:rsidRPr="00E163EC" w:rsidRDefault="00E163EC">
      <w:pPr>
        <w:pStyle w:val="ListParagraph"/>
        <w:ind w:left="142"/>
        <w:jc w:val="both"/>
        <w:rPr>
          <w:ins w:id="872" w:author="Hoang" w:date="2022-04-29T10:48:00Z"/>
          <w:rFonts w:ascii="Times New Roman" w:hAnsi="Times New Roman" w:cs="Times New Roman"/>
          <w:sz w:val="26"/>
          <w:szCs w:val="26"/>
          <w:lang w:eastAsia="vi-VN"/>
        </w:rPr>
        <w:pPrChange w:id="873" w:author="Nhật Lệ" w:date="2022-04-29T12:30:00Z">
          <w:pPr>
            <w:pStyle w:val="ListParagraph"/>
            <w:ind w:left="360"/>
          </w:pPr>
        </w:pPrChange>
      </w:pPr>
      <w:ins w:id="874" w:author="Hoang" w:date="2022-04-29T10:48:00Z">
        <w:r w:rsidRPr="00E163EC">
          <w:rPr>
            <w:rFonts w:ascii="Times New Roman" w:hAnsi="Times New Roman" w:cs="Times New Roman"/>
            <w:sz w:val="26"/>
            <w:szCs w:val="26"/>
            <w:lang w:eastAsia="vi-VN"/>
          </w:rPr>
          <w:t>[1].</w:t>
        </w:r>
        <w:r w:rsidRPr="00E163EC">
          <w:rPr>
            <w:rFonts w:ascii="Times New Roman" w:hAnsi="Times New Roman" w:cs="Times New Roman"/>
            <w:sz w:val="26"/>
            <w:szCs w:val="26"/>
            <w:lang w:eastAsia="vi-VN"/>
          </w:rPr>
          <w:tab/>
        </w:r>
        <w:proofErr w:type="spellStart"/>
        <w:r w:rsidRPr="00E163EC">
          <w:rPr>
            <w:rFonts w:ascii="Times New Roman" w:hAnsi="Times New Roman" w:cs="Times New Roman"/>
            <w:sz w:val="26"/>
            <w:szCs w:val="26"/>
            <w:lang w:eastAsia="vi-VN"/>
          </w:rPr>
          <w:t>Hệ</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điều</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hành</w:t>
        </w:r>
        <w:proofErr w:type="spellEnd"/>
        <w:r w:rsidRPr="00E163EC">
          <w:rPr>
            <w:rFonts w:ascii="Times New Roman" w:hAnsi="Times New Roman" w:cs="Times New Roman"/>
            <w:sz w:val="26"/>
            <w:szCs w:val="26"/>
            <w:lang w:eastAsia="vi-VN"/>
          </w:rPr>
          <w:t xml:space="preserve"> Android </w:t>
        </w:r>
        <w:proofErr w:type="spellStart"/>
        <w:r w:rsidRPr="00E163EC">
          <w:rPr>
            <w:rFonts w:ascii="Times New Roman" w:hAnsi="Times New Roman" w:cs="Times New Roman"/>
            <w:sz w:val="26"/>
            <w:szCs w:val="26"/>
            <w:lang w:eastAsia="vi-VN"/>
          </w:rPr>
          <w:t>là</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gì</w:t>
        </w:r>
        <w:proofErr w:type="spellEnd"/>
        <w:r w:rsidRPr="00E163EC">
          <w:rPr>
            <w:rFonts w:ascii="Times New Roman" w:hAnsi="Times New Roman" w:cs="Times New Roman"/>
            <w:sz w:val="26"/>
            <w:szCs w:val="26"/>
            <w:lang w:eastAsia="vi-VN"/>
          </w:rPr>
          <w:t xml:space="preserve">, &lt;https://www.thegioididong.com/hoi-dap/he-dieu-hanh-android-la-gi-uu-nhuoc-diem-va-nhung-dieu-can-1311250&gt;, </w:t>
        </w:r>
        <w:proofErr w:type="spellStart"/>
        <w:r w:rsidRPr="00E163EC">
          <w:rPr>
            <w:rFonts w:ascii="Times New Roman" w:hAnsi="Times New Roman" w:cs="Times New Roman"/>
            <w:sz w:val="26"/>
            <w:szCs w:val="26"/>
            <w:lang w:eastAsia="vi-VN"/>
          </w:rPr>
          <w:t>xem</w:t>
        </w:r>
        <w:proofErr w:type="spellEnd"/>
        <w:r w:rsidRPr="00E163EC">
          <w:rPr>
            <w:rFonts w:ascii="Times New Roman" w:hAnsi="Times New Roman" w:cs="Times New Roman"/>
            <w:sz w:val="26"/>
            <w:szCs w:val="26"/>
            <w:lang w:eastAsia="vi-VN"/>
          </w:rPr>
          <w:t xml:space="preserve"> 12/04/2021</w:t>
        </w:r>
      </w:ins>
    </w:p>
    <w:p w14:paraId="08EC603A" w14:textId="77777777" w:rsidR="00E163EC" w:rsidRPr="00E163EC" w:rsidRDefault="00E163EC">
      <w:pPr>
        <w:pStyle w:val="ListParagraph"/>
        <w:ind w:left="142"/>
        <w:jc w:val="both"/>
        <w:rPr>
          <w:ins w:id="875" w:author="Hoang" w:date="2022-04-29T10:48:00Z"/>
          <w:rFonts w:ascii="Times New Roman" w:hAnsi="Times New Roman" w:cs="Times New Roman"/>
          <w:sz w:val="26"/>
          <w:szCs w:val="26"/>
          <w:lang w:eastAsia="vi-VN"/>
        </w:rPr>
        <w:pPrChange w:id="876" w:author="Nhật Lệ" w:date="2022-04-29T12:30:00Z">
          <w:pPr>
            <w:pStyle w:val="ListParagraph"/>
            <w:ind w:left="360"/>
          </w:pPr>
        </w:pPrChange>
      </w:pPr>
      <w:ins w:id="877" w:author="Hoang" w:date="2022-04-29T10:48:00Z">
        <w:r w:rsidRPr="00E163EC">
          <w:rPr>
            <w:rFonts w:ascii="Times New Roman" w:hAnsi="Times New Roman" w:cs="Times New Roman"/>
            <w:sz w:val="26"/>
            <w:szCs w:val="26"/>
            <w:lang w:eastAsia="vi-VN"/>
          </w:rPr>
          <w:t>[2].</w:t>
        </w:r>
        <w:r w:rsidRPr="00E163EC">
          <w:rPr>
            <w:rFonts w:ascii="Times New Roman" w:hAnsi="Times New Roman" w:cs="Times New Roman"/>
            <w:sz w:val="26"/>
            <w:szCs w:val="26"/>
            <w:lang w:eastAsia="vi-VN"/>
          </w:rPr>
          <w:tab/>
        </w:r>
        <w:proofErr w:type="spellStart"/>
        <w:r w:rsidRPr="00E163EC">
          <w:rPr>
            <w:rFonts w:ascii="Times New Roman" w:hAnsi="Times New Roman" w:cs="Times New Roman"/>
            <w:sz w:val="26"/>
            <w:szCs w:val="26"/>
            <w:lang w:eastAsia="vi-VN"/>
          </w:rPr>
          <w:t>Những</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ngôn</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ngữ</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lập</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trình</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thường</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được</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dùng</w:t>
        </w:r>
        <w:proofErr w:type="spellEnd"/>
        <w:r w:rsidRPr="00E163EC">
          <w:rPr>
            <w:rFonts w:ascii="Times New Roman" w:hAnsi="Times New Roman" w:cs="Times New Roman"/>
            <w:sz w:val="26"/>
            <w:szCs w:val="26"/>
            <w:lang w:eastAsia="vi-VN"/>
          </w:rPr>
          <w:t xml:space="preserve">, &lt;https://viblo.asia/p/nhung-ngon-ngu-lap-trinh-thuong-dung-de-tao-ra-phan-mem-android-la-gi-RnB5pOdwlPG&gt;, &gt;, </w:t>
        </w:r>
        <w:proofErr w:type="spellStart"/>
        <w:r w:rsidRPr="00E163EC">
          <w:rPr>
            <w:rFonts w:ascii="Times New Roman" w:hAnsi="Times New Roman" w:cs="Times New Roman"/>
            <w:sz w:val="26"/>
            <w:szCs w:val="26"/>
            <w:lang w:eastAsia="vi-VN"/>
          </w:rPr>
          <w:t>xem</w:t>
        </w:r>
        <w:proofErr w:type="spellEnd"/>
        <w:r w:rsidRPr="00E163EC">
          <w:rPr>
            <w:rFonts w:ascii="Times New Roman" w:hAnsi="Times New Roman" w:cs="Times New Roman"/>
            <w:sz w:val="26"/>
            <w:szCs w:val="26"/>
            <w:lang w:eastAsia="vi-VN"/>
          </w:rPr>
          <w:t xml:space="preserve"> 12/04/2021</w:t>
        </w:r>
      </w:ins>
    </w:p>
    <w:p w14:paraId="03DEEEB0" w14:textId="6F3459AC" w:rsidR="009E3399" w:rsidRPr="009E3399" w:rsidRDefault="00E163EC">
      <w:pPr>
        <w:pStyle w:val="ListParagraph"/>
        <w:ind w:left="142"/>
        <w:jc w:val="both"/>
        <w:rPr>
          <w:rFonts w:ascii="Times New Roman" w:hAnsi="Times New Roman" w:cs="Times New Roman"/>
          <w:sz w:val="26"/>
          <w:szCs w:val="26"/>
          <w:lang w:eastAsia="vi-VN"/>
        </w:rPr>
        <w:pPrChange w:id="878" w:author="Nhật Lệ" w:date="2022-04-29T12:30:00Z">
          <w:pPr>
            <w:pStyle w:val="ListParagraph"/>
            <w:ind w:left="360"/>
          </w:pPr>
        </w:pPrChange>
      </w:pPr>
      <w:ins w:id="879" w:author="Hoang" w:date="2022-04-29T10:48:00Z">
        <w:r w:rsidRPr="00E163EC">
          <w:rPr>
            <w:rFonts w:ascii="Times New Roman" w:hAnsi="Times New Roman" w:cs="Times New Roman"/>
            <w:sz w:val="26"/>
            <w:szCs w:val="26"/>
            <w:lang w:eastAsia="vi-VN"/>
          </w:rPr>
          <w:t>[3].</w:t>
        </w:r>
        <w:r w:rsidRPr="00E163EC">
          <w:rPr>
            <w:rFonts w:ascii="Times New Roman" w:hAnsi="Times New Roman" w:cs="Times New Roman"/>
            <w:sz w:val="26"/>
            <w:szCs w:val="26"/>
            <w:lang w:eastAsia="vi-VN"/>
          </w:rPr>
          <w:tab/>
        </w:r>
        <w:proofErr w:type="spellStart"/>
        <w:r w:rsidRPr="00E163EC">
          <w:rPr>
            <w:rFonts w:ascii="Times New Roman" w:hAnsi="Times New Roman" w:cs="Times New Roman"/>
            <w:sz w:val="26"/>
            <w:szCs w:val="26"/>
            <w:lang w:eastAsia="vi-VN"/>
          </w:rPr>
          <w:t>Mysql</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là</w:t>
        </w:r>
        <w:proofErr w:type="spellEnd"/>
        <w:r w:rsidRPr="00E163EC">
          <w:rPr>
            <w:rFonts w:ascii="Times New Roman" w:hAnsi="Times New Roman" w:cs="Times New Roman"/>
            <w:sz w:val="26"/>
            <w:szCs w:val="26"/>
            <w:lang w:eastAsia="vi-VN"/>
          </w:rPr>
          <w:t xml:space="preserve"> </w:t>
        </w:r>
        <w:proofErr w:type="spellStart"/>
        <w:r w:rsidRPr="00E163EC">
          <w:rPr>
            <w:rFonts w:ascii="Times New Roman" w:hAnsi="Times New Roman" w:cs="Times New Roman"/>
            <w:sz w:val="26"/>
            <w:szCs w:val="26"/>
            <w:lang w:eastAsia="vi-VN"/>
          </w:rPr>
          <w:t>gì</w:t>
        </w:r>
        <w:proofErr w:type="spellEnd"/>
        <w:r w:rsidRPr="00E163EC">
          <w:rPr>
            <w:rFonts w:ascii="Times New Roman" w:hAnsi="Times New Roman" w:cs="Times New Roman"/>
            <w:sz w:val="26"/>
            <w:szCs w:val="26"/>
            <w:lang w:eastAsia="vi-VN"/>
          </w:rPr>
          <w:t xml:space="preserve">, &lt;https://mona.media/mysql-la-gi/&gt;, </w:t>
        </w:r>
        <w:proofErr w:type="spellStart"/>
        <w:r w:rsidRPr="00E163EC">
          <w:rPr>
            <w:rFonts w:ascii="Times New Roman" w:hAnsi="Times New Roman" w:cs="Times New Roman"/>
            <w:sz w:val="26"/>
            <w:szCs w:val="26"/>
            <w:lang w:eastAsia="vi-VN"/>
          </w:rPr>
          <w:t>xem</w:t>
        </w:r>
        <w:proofErr w:type="spellEnd"/>
        <w:r w:rsidRPr="00E163EC">
          <w:rPr>
            <w:rFonts w:ascii="Times New Roman" w:hAnsi="Times New Roman" w:cs="Times New Roman"/>
            <w:sz w:val="26"/>
            <w:szCs w:val="26"/>
            <w:lang w:eastAsia="vi-VN"/>
          </w:rPr>
          <w:t xml:space="preserve"> 12/04/2021</w:t>
        </w:r>
      </w:ins>
    </w:p>
    <w:sectPr w:rsidR="009E3399" w:rsidRPr="009E3399" w:rsidSect="00B97896">
      <w:headerReference w:type="default" r:id="rId45"/>
      <w:footerReference w:type="default" r:id="rId46"/>
      <w:pgSz w:w="11906" w:h="16838" w:code="9"/>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Admin" w:date="2022-04-28T20:55:00Z" w:initials="A">
    <w:p w14:paraId="274587D7" w14:textId="7F1C86FA" w:rsidR="0079362F" w:rsidRDefault="0079362F">
      <w:pPr>
        <w:pStyle w:val="CommentText"/>
      </w:pPr>
      <w:r>
        <w:rPr>
          <w:rStyle w:val="CommentReference"/>
        </w:rPr>
        <w:annotationRef/>
      </w:r>
      <w:r>
        <w:t>Copy trên internet</w:t>
      </w:r>
    </w:p>
  </w:comment>
  <w:comment w:id="739" w:author="Admin" w:date="2022-04-28T20:55:00Z" w:initials="A">
    <w:p w14:paraId="389583FF" w14:textId="585315FD" w:rsidR="0079362F" w:rsidRDefault="0079362F">
      <w:pPr>
        <w:pStyle w:val="CommentText"/>
      </w:pPr>
      <w:r>
        <w:rPr>
          <w:rStyle w:val="CommentReference"/>
        </w:rPr>
        <w:annotationRef/>
      </w:r>
      <w:r>
        <w:t>Nói rõ mục tiêu ứng dụng cần đạt được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4587D7" w15:done="0"/>
  <w15:commentEx w15:paraId="38958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63518" w16cex:dateUtc="2022-04-28T13:55:00Z"/>
  <w16cex:commentExtensible w16cex:durableId="26163519" w16cex:dateUtc="2022-04-28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4587D7" w16cid:durableId="26163518"/>
  <w16cid:commentId w16cid:paraId="389583FF" w16cid:durableId="261635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9A22A" w14:textId="77777777" w:rsidR="00000A0B" w:rsidRDefault="00000A0B" w:rsidP="00B97896">
      <w:pPr>
        <w:spacing w:after="0" w:line="240" w:lineRule="auto"/>
      </w:pPr>
      <w:r>
        <w:separator/>
      </w:r>
    </w:p>
  </w:endnote>
  <w:endnote w:type="continuationSeparator" w:id="0">
    <w:p w14:paraId="0A329E61" w14:textId="77777777" w:rsidR="00000A0B" w:rsidRDefault="00000A0B" w:rsidP="00B97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470243"/>
      <w:docPartObj>
        <w:docPartGallery w:val="Page Numbers (Bottom of Page)"/>
        <w:docPartUnique/>
      </w:docPartObj>
    </w:sdtPr>
    <w:sdtEndPr>
      <w:rPr>
        <w:noProof/>
      </w:rPr>
    </w:sdtEndPr>
    <w:sdtContent>
      <w:p w14:paraId="429E609B" w14:textId="7043EBFD" w:rsidR="00755856" w:rsidRDefault="00755856">
        <w:pPr>
          <w:pStyle w:val="Footer"/>
          <w:jc w:val="center"/>
        </w:pPr>
        <w:r>
          <w:fldChar w:fldCharType="begin"/>
        </w:r>
        <w:r>
          <w:instrText xml:space="preserve"> PAGE   \* MERGEFORMAT </w:instrText>
        </w:r>
        <w:r>
          <w:fldChar w:fldCharType="separate"/>
        </w:r>
        <w:r w:rsidR="0079362F">
          <w:rPr>
            <w:noProof/>
          </w:rPr>
          <w:t>30</w:t>
        </w:r>
        <w:r>
          <w:rPr>
            <w:noProof/>
          </w:rPr>
          <w:fldChar w:fldCharType="end"/>
        </w:r>
      </w:p>
    </w:sdtContent>
  </w:sdt>
  <w:p w14:paraId="655F008A" w14:textId="77777777" w:rsidR="00755856" w:rsidRDefault="007558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BF2FA" w14:textId="77777777" w:rsidR="00000A0B" w:rsidRDefault="00000A0B" w:rsidP="00B97896">
      <w:pPr>
        <w:spacing w:after="0" w:line="240" w:lineRule="auto"/>
      </w:pPr>
      <w:r>
        <w:separator/>
      </w:r>
    </w:p>
  </w:footnote>
  <w:footnote w:type="continuationSeparator" w:id="0">
    <w:p w14:paraId="7DCC3533" w14:textId="77777777" w:rsidR="00000A0B" w:rsidRDefault="00000A0B" w:rsidP="00B97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2FA41" w14:textId="77777777" w:rsidR="00755856" w:rsidRDefault="007558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37CE7"/>
    <w:multiLevelType w:val="hybridMultilevel"/>
    <w:tmpl w:val="E28A8B76"/>
    <w:lvl w:ilvl="0" w:tplc="1DE434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4816DE"/>
    <w:multiLevelType w:val="hybridMultilevel"/>
    <w:tmpl w:val="DA34A142"/>
    <w:lvl w:ilvl="0" w:tplc="AE6AAF3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20146D"/>
    <w:multiLevelType w:val="hybridMultilevel"/>
    <w:tmpl w:val="ACAE1808"/>
    <w:lvl w:ilvl="0" w:tplc="AE6AAF3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2A4B0B"/>
    <w:multiLevelType w:val="hybridMultilevel"/>
    <w:tmpl w:val="410E2606"/>
    <w:lvl w:ilvl="0" w:tplc="E3C2441C">
      <w:start w:val="3"/>
      <w:numFmt w:val="bullet"/>
      <w:lvlText w:val="-"/>
      <w:lvlJc w:val="left"/>
      <w:pPr>
        <w:ind w:left="1440" w:hanging="360"/>
      </w:pPr>
      <w:rPr>
        <w:rFonts w:ascii="Times New Roman" w:eastAsia="Arial"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325D4CE5"/>
    <w:multiLevelType w:val="hybridMultilevel"/>
    <w:tmpl w:val="A1026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7A56E1C"/>
    <w:multiLevelType w:val="hybridMultilevel"/>
    <w:tmpl w:val="D5EEC034"/>
    <w:lvl w:ilvl="0" w:tplc="AE6AAF3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BA4085"/>
    <w:multiLevelType w:val="multilevel"/>
    <w:tmpl w:val="C5B8CEAE"/>
    <w:lvl w:ilvl="0">
      <w:start w:val="1"/>
      <w:numFmt w:val="decimal"/>
      <w:pStyle w:val="Subtitle"/>
      <w:suff w:val="space"/>
      <w:lvlText w:val="%1"/>
      <w:lvlJc w:val="left"/>
      <w:pPr>
        <w:ind w:left="0" w:firstLine="0"/>
      </w:pPr>
      <w:rPr>
        <w:rFonts w:hint="default"/>
      </w:rPr>
    </w:lvl>
    <w:lvl w:ilvl="1">
      <w:start w:val="1"/>
      <w:numFmt w:val="decimal"/>
      <w:pStyle w:val="Heading1"/>
      <w:suff w:val="space"/>
      <w:lvlText w:val="%1.%2"/>
      <w:lvlJc w:val="left"/>
      <w:pPr>
        <w:ind w:left="0" w:firstLine="0"/>
      </w:pPr>
      <w:rPr>
        <w:rFonts w:hint="default"/>
      </w:rPr>
    </w:lvl>
    <w:lvl w:ilvl="2">
      <w:start w:val="1"/>
      <w:numFmt w:val="decimal"/>
      <w:pStyle w:val="Heading2"/>
      <w:suff w:val="space"/>
      <w:lvlText w:val="%1.%2.%3"/>
      <w:lvlJc w:val="left"/>
      <w:pPr>
        <w:ind w:left="0" w:firstLine="0"/>
      </w:pPr>
      <w:rPr>
        <w:rFonts w:hint="default"/>
      </w:rPr>
    </w:lvl>
    <w:lvl w:ilvl="3">
      <w:start w:val="1"/>
      <w:numFmt w:val="decimal"/>
      <w:pStyle w:val="Titl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40D6BEA"/>
    <w:multiLevelType w:val="hybridMultilevel"/>
    <w:tmpl w:val="0F466294"/>
    <w:lvl w:ilvl="0" w:tplc="E3C2441C">
      <w:start w:val="3"/>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DE33955"/>
    <w:multiLevelType w:val="hybridMultilevel"/>
    <w:tmpl w:val="81A07BD6"/>
    <w:lvl w:ilvl="0" w:tplc="E3C2441C">
      <w:start w:val="3"/>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81865A7"/>
    <w:multiLevelType w:val="multilevel"/>
    <w:tmpl w:val="FADA08FA"/>
    <w:lvl w:ilvl="0">
      <w:start w:val="1"/>
      <w:numFmt w:val="none"/>
      <w:suff w:val="space"/>
      <w:lvlText w:val=""/>
      <w:lvlJc w:val="left"/>
      <w:pPr>
        <w:ind w:left="0" w:firstLine="0"/>
      </w:pPr>
      <w:rPr>
        <w:rFonts w:hint="default"/>
      </w:rPr>
    </w:lvl>
    <w:lvl w:ilvl="1">
      <w:start w:val="1"/>
      <w:numFmt w:val="decimal"/>
      <w:suff w:val="space"/>
      <w:lvlText w:val="%1"/>
      <w:lvlJc w:val="left"/>
      <w:pPr>
        <w:ind w:left="0" w:firstLine="0"/>
      </w:pPr>
      <w:rPr>
        <w:rFonts w:hint="default"/>
      </w:rPr>
    </w:lvl>
    <w:lvl w:ilvl="2">
      <w:start w:val="1"/>
      <w:numFmt w:val="decimal"/>
      <w:suff w:val="space"/>
      <w:lvlText w:val="%1"/>
      <w:lvlJc w:val="left"/>
      <w:pPr>
        <w:ind w:left="0" w:firstLine="0"/>
      </w:pPr>
      <w:rPr>
        <w:rFonts w:hint="default"/>
      </w:rPr>
    </w:lvl>
    <w:lvl w:ilvl="3">
      <w:start w:val="1"/>
      <w:numFmt w:val="decimal"/>
      <w:lvlText w:val="%1"/>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7A43C97"/>
    <w:multiLevelType w:val="hybridMultilevel"/>
    <w:tmpl w:val="43A0D6F2"/>
    <w:lvl w:ilvl="0" w:tplc="E3C2441C">
      <w:start w:val="3"/>
      <w:numFmt w:val="bullet"/>
      <w:lvlText w:val="-"/>
      <w:lvlJc w:val="left"/>
      <w:pPr>
        <w:ind w:left="1110" w:hanging="360"/>
      </w:pPr>
      <w:rPr>
        <w:rFonts w:ascii="Times New Roman" w:eastAsia="Arial" w:hAnsi="Times New Roman" w:cs="Times New Roman" w:hint="default"/>
      </w:rPr>
    </w:lvl>
    <w:lvl w:ilvl="1" w:tplc="04090003">
      <w:start w:val="1"/>
      <w:numFmt w:val="bullet"/>
      <w:lvlText w:val="o"/>
      <w:lvlJc w:val="left"/>
      <w:pPr>
        <w:ind w:left="1830" w:hanging="360"/>
      </w:pPr>
      <w:rPr>
        <w:rFonts w:ascii="Courier New" w:hAnsi="Courier New" w:cs="Courier New" w:hint="default"/>
      </w:rPr>
    </w:lvl>
    <w:lvl w:ilvl="2" w:tplc="04090005">
      <w:start w:val="1"/>
      <w:numFmt w:val="bullet"/>
      <w:lvlText w:val=""/>
      <w:lvlJc w:val="left"/>
      <w:pPr>
        <w:ind w:left="2550" w:hanging="360"/>
      </w:pPr>
      <w:rPr>
        <w:rFonts w:ascii="Wingdings" w:hAnsi="Wingdings" w:hint="default"/>
      </w:rPr>
    </w:lvl>
    <w:lvl w:ilvl="3" w:tplc="04090001">
      <w:start w:val="1"/>
      <w:numFmt w:val="bullet"/>
      <w:lvlText w:val=""/>
      <w:lvlJc w:val="left"/>
      <w:pPr>
        <w:ind w:left="3270" w:hanging="360"/>
      </w:pPr>
      <w:rPr>
        <w:rFonts w:ascii="Symbol" w:hAnsi="Symbol" w:hint="default"/>
      </w:rPr>
    </w:lvl>
    <w:lvl w:ilvl="4" w:tplc="04090003">
      <w:start w:val="1"/>
      <w:numFmt w:val="bullet"/>
      <w:lvlText w:val="o"/>
      <w:lvlJc w:val="left"/>
      <w:pPr>
        <w:ind w:left="3990" w:hanging="360"/>
      </w:pPr>
      <w:rPr>
        <w:rFonts w:ascii="Courier New" w:hAnsi="Courier New" w:cs="Courier New" w:hint="default"/>
      </w:rPr>
    </w:lvl>
    <w:lvl w:ilvl="5" w:tplc="04090005">
      <w:start w:val="1"/>
      <w:numFmt w:val="bullet"/>
      <w:lvlText w:val=""/>
      <w:lvlJc w:val="left"/>
      <w:pPr>
        <w:ind w:left="4710" w:hanging="360"/>
      </w:pPr>
      <w:rPr>
        <w:rFonts w:ascii="Wingdings" w:hAnsi="Wingdings" w:hint="default"/>
      </w:rPr>
    </w:lvl>
    <w:lvl w:ilvl="6" w:tplc="04090001">
      <w:start w:val="1"/>
      <w:numFmt w:val="bullet"/>
      <w:lvlText w:val=""/>
      <w:lvlJc w:val="left"/>
      <w:pPr>
        <w:ind w:left="5430" w:hanging="360"/>
      </w:pPr>
      <w:rPr>
        <w:rFonts w:ascii="Symbol" w:hAnsi="Symbol" w:hint="default"/>
      </w:rPr>
    </w:lvl>
    <w:lvl w:ilvl="7" w:tplc="04090003">
      <w:start w:val="1"/>
      <w:numFmt w:val="bullet"/>
      <w:lvlText w:val="o"/>
      <w:lvlJc w:val="left"/>
      <w:pPr>
        <w:ind w:left="6150" w:hanging="360"/>
      </w:pPr>
      <w:rPr>
        <w:rFonts w:ascii="Courier New" w:hAnsi="Courier New" w:cs="Courier New" w:hint="default"/>
      </w:rPr>
    </w:lvl>
    <w:lvl w:ilvl="8" w:tplc="04090005">
      <w:start w:val="1"/>
      <w:numFmt w:val="bullet"/>
      <w:lvlText w:val=""/>
      <w:lvlJc w:val="left"/>
      <w:pPr>
        <w:ind w:left="6870" w:hanging="360"/>
      </w:pPr>
      <w:rPr>
        <w:rFonts w:ascii="Wingdings" w:hAnsi="Wingdings" w:hint="default"/>
      </w:rPr>
    </w:lvl>
  </w:abstractNum>
  <w:abstractNum w:abstractNumId="11" w15:restartNumberingAfterBreak="0">
    <w:nsid w:val="6CDF7E0A"/>
    <w:multiLevelType w:val="hybridMultilevel"/>
    <w:tmpl w:val="432AF600"/>
    <w:lvl w:ilvl="0" w:tplc="70889BA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80767"/>
    <w:multiLevelType w:val="hybridMultilevel"/>
    <w:tmpl w:val="5476A46C"/>
    <w:lvl w:ilvl="0" w:tplc="1DE434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8B577E"/>
    <w:multiLevelType w:val="multilevel"/>
    <w:tmpl w:val="4224AE1E"/>
    <w:lvl w:ilvl="0">
      <w:start w:val="1"/>
      <w:numFmt w:val="decimal"/>
      <w:pStyle w:val="NoSpacing"/>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EA95E9D"/>
    <w:multiLevelType w:val="hybridMultilevel"/>
    <w:tmpl w:val="E5F23974"/>
    <w:lvl w:ilvl="0" w:tplc="04090001">
      <w:start w:val="1"/>
      <w:numFmt w:val="bullet"/>
      <w:lvlText w:val=""/>
      <w:lvlJc w:val="left"/>
      <w:pPr>
        <w:ind w:left="1110" w:hanging="360"/>
      </w:pPr>
      <w:rPr>
        <w:rFonts w:ascii="Symbol" w:hAnsi="Symbol" w:hint="default"/>
      </w:rPr>
    </w:lvl>
    <w:lvl w:ilvl="1" w:tplc="04090003">
      <w:start w:val="1"/>
      <w:numFmt w:val="bullet"/>
      <w:lvlText w:val="o"/>
      <w:lvlJc w:val="left"/>
      <w:pPr>
        <w:ind w:left="1830" w:hanging="360"/>
      </w:pPr>
      <w:rPr>
        <w:rFonts w:ascii="Courier New" w:hAnsi="Courier New" w:cs="Courier New" w:hint="default"/>
      </w:rPr>
    </w:lvl>
    <w:lvl w:ilvl="2" w:tplc="04090005">
      <w:start w:val="1"/>
      <w:numFmt w:val="bullet"/>
      <w:lvlText w:val=""/>
      <w:lvlJc w:val="left"/>
      <w:pPr>
        <w:ind w:left="2550" w:hanging="360"/>
      </w:pPr>
      <w:rPr>
        <w:rFonts w:ascii="Wingdings" w:hAnsi="Wingdings" w:hint="default"/>
      </w:rPr>
    </w:lvl>
    <w:lvl w:ilvl="3" w:tplc="04090001">
      <w:start w:val="1"/>
      <w:numFmt w:val="bullet"/>
      <w:lvlText w:val=""/>
      <w:lvlJc w:val="left"/>
      <w:pPr>
        <w:ind w:left="3270" w:hanging="360"/>
      </w:pPr>
      <w:rPr>
        <w:rFonts w:ascii="Symbol" w:hAnsi="Symbol" w:hint="default"/>
      </w:rPr>
    </w:lvl>
    <w:lvl w:ilvl="4" w:tplc="04090003">
      <w:start w:val="1"/>
      <w:numFmt w:val="bullet"/>
      <w:lvlText w:val="o"/>
      <w:lvlJc w:val="left"/>
      <w:pPr>
        <w:ind w:left="3990" w:hanging="360"/>
      </w:pPr>
      <w:rPr>
        <w:rFonts w:ascii="Courier New" w:hAnsi="Courier New" w:cs="Courier New" w:hint="default"/>
      </w:rPr>
    </w:lvl>
    <w:lvl w:ilvl="5" w:tplc="04090005">
      <w:start w:val="1"/>
      <w:numFmt w:val="bullet"/>
      <w:lvlText w:val=""/>
      <w:lvlJc w:val="left"/>
      <w:pPr>
        <w:ind w:left="4710" w:hanging="360"/>
      </w:pPr>
      <w:rPr>
        <w:rFonts w:ascii="Wingdings" w:hAnsi="Wingdings" w:hint="default"/>
      </w:rPr>
    </w:lvl>
    <w:lvl w:ilvl="6" w:tplc="04090001">
      <w:start w:val="1"/>
      <w:numFmt w:val="bullet"/>
      <w:lvlText w:val=""/>
      <w:lvlJc w:val="left"/>
      <w:pPr>
        <w:ind w:left="5430" w:hanging="360"/>
      </w:pPr>
      <w:rPr>
        <w:rFonts w:ascii="Symbol" w:hAnsi="Symbol" w:hint="default"/>
      </w:rPr>
    </w:lvl>
    <w:lvl w:ilvl="7" w:tplc="04090003">
      <w:start w:val="1"/>
      <w:numFmt w:val="bullet"/>
      <w:lvlText w:val="o"/>
      <w:lvlJc w:val="left"/>
      <w:pPr>
        <w:ind w:left="6150" w:hanging="360"/>
      </w:pPr>
      <w:rPr>
        <w:rFonts w:ascii="Courier New" w:hAnsi="Courier New" w:cs="Courier New" w:hint="default"/>
      </w:rPr>
    </w:lvl>
    <w:lvl w:ilvl="8" w:tplc="04090005">
      <w:start w:val="1"/>
      <w:numFmt w:val="bullet"/>
      <w:lvlText w:val=""/>
      <w:lvlJc w:val="left"/>
      <w:pPr>
        <w:ind w:left="6870" w:hanging="360"/>
      </w:pPr>
      <w:rPr>
        <w:rFonts w:ascii="Wingdings" w:hAnsi="Wingdings" w:hint="default"/>
      </w:rPr>
    </w:lvl>
  </w:abstractNum>
  <w:num w:numId="1" w16cid:durableId="489831501">
    <w:abstractNumId w:val="5"/>
  </w:num>
  <w:num w:numId="2" w16cid:durableId="1407803403">
    <w:abstractNumId w:val="1"/>
  </w:num>
  <w:num w:numId="3" w16cid:durableId="1300114950">
    <w:abstractNumId w:val="2"/>
  </w:num>
  <w:num w:numId="4" w16cid:durableId="70811295">
    <w:abstractNumId w:val="0"/>
  </w:num>
  <w:num w:numId="5" w16cid:durableId="381057182">
    <w:abstractNumId w:val="12"/>
  </w:num>
  <w:num w:numId="6" w16cid:durableId="2079671337">
    <w:abstractNumId w:val="7"/>
  </w:num>
  <w:num w:numId="7" w16cid:durableId="265046813">
    <w:abstractNumId w:val="14"/>
  </w:num>
  <w:num w:numId="8" w16cid:durableId="727849643">
    <w:abstractNumId w:val="4"/>
  </w:num>
  <w:num w:numId="9" w16cid:durableId="1190023090">
    <w:abstractNumId w:val="8"/>
  </w:num>
  <w:num w:numId="10" w16cid:durableId="618419976">
    <w:abstractNumId w:val="3"/>
  </w:num>
  <w:num w:numId="11" w16cid:durableId="1224373698">
    <w:abstractNumId w:val="10"/>
  </w:num>
  <w:num w:numId="12" w16cid:durableId="1871530426">
    <w:abstractNumId w:val="11"/>
  </w:num>
  <w:num w:numId="13" w16cid:durableId="123695249">
    <w:abstractNumId w:val="13"/>
  </w:num>
  <w:num w:numId="14" w16cid:durableId="670061532">
    <w:abstractNumId w:val="6"/>
  </w:num>
  <w:num w:numId="15" w16cid:durableId="388573911">
    <w:abstractNumId w:val="9"/>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ang">
    <w15:presenceInfo w15:providerId="Windows Live" w15:userId="9dfbef32442ac9ea"/>
  </w15:person>
  <w15:person w15:author="Admin">
    <w15:presenceInfo w15:providerId="Windows Live" w15:userId="df77e6dbb7a95d7f"/>
  </w15:person>
  <w15:person w15:author="Nhật Lệ">
    <w15:presenceInfo w15:providerId="Windows Live" w15:userId="4a854a9f0195ee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F51"/>
    <w:rsid w:val="00000A0B"/>
    <w:rsid w:val="000641D6"/>
    <w:rsid w:val="000D0F3E"/>
    <w:rsid w:val="001839EC"/>
    <w:rsid w:val="001B0609"/>
    <w:rsid w:val="001B52A8"/>
    <w:rsid w:val="00265E66"/>
    <w:rsid w:val="00277E11"/>
    <w:rsid w:val="002911CD"/>
    <w:rsid w:val="002A4C86"/>
    <w:rsid w:val="003678DA"/>
    <w:rsid w:val="004B1F5A"/>
    <w:rsid w:val="00504CDB"/>
    <w:rsid w:val="00571B89"/>
    <w:rsid w:val="005B19F1"/>
    <w:rsid w:val="005D3BE0"/>
    <w:rsid w:val="005D5F51"/>
    <w:rsid w:val="006777DF"/>
    <w:rsid w:val="006B77D2"/>
    <w:rsid w:val="007444FA"/>
    <w:rsid w:val="00755856"/>
    <w:rsid w:val="0079362F"/>
    <w:rsid w:val="00794C49"/>
    <w:rsid w:val="007B6886"/>
    <w:rsid w:val="007C1121"/>
    <w:rsid w:val="0093277D"/>
    <w:rsid w:val="00945F7E"/>
    <w:rsid w:val="009E3399"/>
    <w:rsid w:val="00A235C1"/>
    <w:rsid w:val="00A25754"/>
    <w:rsid w:val="00A5004C"/>
    <w:rsid w:val="00A61110"/>
    <w:rsid w:val="00A753D8"/>
    <w:rsid w:val="00AD6C7C"/>
    <w:rsid w:val="00B97896"/>
    <w:rsid w:val="00BC6DAC"/>
    <w:rsid w:val="00BD1706"/>
    <w:rsid w:val="00C4142F"/>
    <w:rsid w:val="00C83F7A"/>
    <w:rsid w:val="00CE663E"/>
    <w:rsid w:val="00D117A1"/>
    <w:rsid w:val="00D16F21"/>
    <w:rsid w:val="00D1795E"/>
    <w:rsid w:val="00E163EC"/>
    <w:rsid w:val="00E96068"/>
    <w:rsid w:val="00EE1766"/>
    <w:rsid w:val="00F1368F"/>
    <w:rsid w:val="00F44C9A"/>
    <w:rsid w:val="00F8437C"/>
    <w:rsid w:val="00F96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9EA1D"/>
  <w15:chartTrackingRefBased/>
  <w15:docId w15:val="{3161334E-7040-4894-B49E-6C7F78DD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F51"/>
    <w:pPr>
      <w:spacing w:line="256" w:lineRule="auto"/>
    </w:pPr>
  </w:style>
  <w:style w:type="paragraph" w:styleId="Heading1">
    <w:name w:val="heading 1"/>
    <w:basedOn w:val="Normal"/>
    <w:next w:val="Normal"/>
    <w:link w:val="Heading1Char"/>
    <w:uiPriority w:val="9"/>
    <w:qFormat/>
    <w:rsid w:val="00C4142F"/>
    <w:pPr>
      <w:keepNext/>
      <w:keepLines/>
      <w:numPr>
        <w:ilvl w:val="1"/>
        <w:numId w:val="14"/>
      </w:numPr>
      <w:spacing w:before="120" w:after="120" w:line="288" w:lineRule="auto"/>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5B19F1"/>
    <w:pPr>
      <w:keepNext/>
      <w:keepLines/>
      <w:numPr>
        <w:ilvl w:val="2"/>
        <w:numId w:val="14"/>
      </w:numPr>
      <w:spacing w:before="120" w:after="120" w:line="288"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semiHidden/>
    <w:unhideWhenUsed/>
    <w:qFormat/>
    <w:rsid w:val="00504C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4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42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5B19F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504CD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04CDB"/>
    <w:rPr>
      <w:rFonts w:asciiTheme="majorHAnsi" w:eastAsiaTheme="majorEastAsia" w:hAnsiTheme="majorHAnsi" w:cstheme="majorBidi"/>
      <w:i/>
      <w:iCs/>
      <w:color w:val="2F5496" w:themeColor="accent1" w:themeShade="BF"/>
    </w:rPr>
  </w:style>
  <w:style w:type="paragraph" w:customStyle="1" w:styleId="Muclon">
    <w:name w:val="Muclon"/>
    <w:basedOn w:val="Heading3"/>
    <w:qFormat/>
    <w:rsid w:val="002A4C86"/>
    <w:pPr>
      <w:keepLines w:val="0"/>
      <w:widowControl w:val="0"/>
      <w:spacing w:line="312" w:lineRule="auto"/>
    </w:pPr>
    <w:rPr>
      <w:rFonts w:ascii="Times New Roman" w:eastAsia="Times New Roman" w:hAnsi="Times New Roman" w:cs="Arial"/>
      <w:b/>
      <w:bCs/>
      <w:color w:val="auto"/>
      <w:sz w:val="26"/>
      <w:szCs w:val="26"/>
      <w:lang w:val="vi-VN" w:eastAsia="vi-VN"/>
    </w:rPr>
  </w:style>
  <w:style w:type="character" w:customStyle="1" w:styleId="16">
    <w:name w:val="16"/>
    <w:basedOn w:val="DefaultParagraphFont"/>
    <w:qFormat/>
    <w:rsid w:val="00504CDB"/>
    <w:rPr>
      <w:rFonts w:ascii="Times New Roman" w:hAnsi="Times New Roman" w:cs="Times New Roman" w:hint="default"/>
      <w:b/>
      <w:bCs w:val="0"/>
      <w:sz w:val="24"/>
      <w:szCs w:val="24"/>
    </w:rPr>
  </w:style>
  <w:style w:type="paragraph" w:styleId="ListParagraph">
    <w:name w:val="List Paragraph"/>
    <w:basedOn w:val="Normal"/>
    <w:uiPriority w:val="34"/>
    <w:qFormat/>
    <w:rsid w:val="003678DA"/>
    <w:pPr>
      <w:ind w:left="720"/>
      <w:contextualSpacing/>
    </w:pPr>
  </w:style>
  <w:style w:type="character" w:styleId="Hyperlink">
    <w:name w:val="Hyperlink"/>
    <w:basedOn w:val="DefaultParagraphFont"/>
    <w:uiPriority w:val="99"/>
    <w:unhideWhenUsed/>
    <w:rsid w:val="00E96068"/>
    <w:rPr>
      <w:color w:val="0563C1" w:themeColor="hyperlink"/>
      <w:u w:val="single"/>
    </w:rPr>
  </w:style>
  <w:style w:type="paragraph" w:styleId="NormalWeb">
    <w:name w:val="Normal (Web)"/>
    <w:basedOn w:val="Normal"/>
    <w:uiPriority w:val="99"/>
    <w:semiHidden/>
    <w:unhideWhenUsed/>
    <w:rsid w:val="007B688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B19F1"/>
    <w:pPr>
      <w:spacing w:after="0" w:line="240" w:lineRule="auto"/>
    </w:pPr>
    <w:rPr>
      <w:rFonts w:ascii="Arial" w:eastAsia="Arial" w:hAnsi="Arial"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4142F"/>
    <w:pPr>
      <w:numPr>
        <w:ilvl w:val="3"/>
        <w:numId w:val="14"/>
      </w:numPr>
      <w:spacing w:before="120" w:after="120" w:line="288" w:lineRule="auto"/>
      <w:contextualSpacing/>
    </w:pPr>
    <w:rPr>
      <w:rFonts w:ascii="Times New Roman" w:eastAsiaTheme="majorEastAsia" w:hAnsi="Times New Roman" w:cstheme="majorBidi"/>
      <w:b/>
      <w:spacing w:val="-10"/>
      <w:kern w:val="28"/>
      <w:sz w:val="26"/>
      <w:szCs w:val="56"/>
    </w:rPr>
  </w:style>
  <w:style w:type="character" w:customStyle="1" w:styleId="TitleChar">
    <w:name w:val="Title Char"/>
    <w:basedOn w:val="DefaultParagraphFont"/>
    <w:link w:val="Title"/>
    <w:uiPriority w:val="10"/>
    <w:rsid w:val="00C4142F"/>
    <w:rPr>
      <w:rFonts w:ascii="Times New Roman" w:eastAsiaTheme="majorEastAsia" w:hAnsi="Times New Roman" w:cstheme="majorBidi"/>
      <w:b/>
      <w:spacing w:val="-10"/>
      <w:kern w:val="28"/>
      <w:sz w:val="26"/>
      <w:szCs w:val="56"/>
    </w:rPr>
  </w:style>
  <w:style w:type="paragraph" w:styleId="Subtitle">
    <w:name w:val="Subtitle"/>
    <w:basedOn w:val="Normal"/>
    <w:next w:val="Normal"/>
    <w:link w:val="SubtitleChar"/>
    <w:uiPriority w:val="11"/>
    <w:qFormat/>
    <w:rsid w:val="00C4142F"/>
    <w:pPr>
      <w:numPr>
        <w:numId w:val="14"/>
      </w:numPr>
      <w:spacing w:before="120" w:after="120" w:line="288" w:lineRule="auto"/>
    </w:pPr>
    <w:rPr>
      <w:rFonts w:ascii="Times New Roman" w:eastAsiaTheme="minorEastAsia" w:hAnsi="Times New Roman"/>
      <w:b/>
      <w:spacing w:val="15"/>
      <w:sz w:val="26"/>
    </w:rPr>
  </w:style>
  <w:style w:type="character" w:customStyle="1" w:styleId="SubtitleChar">
    <w:name w:val="Subtitle Char"/>
    <w:basedOn w:val="DefaultParagraphFont"/>
    <w:link w:val="Subtitle"/>
    <w:uiPriority w:val="11"/>
    <w:rsid w:val="00C4142F"/>
    <w:rPr>
      <w:rFonts w:ascii="Times New Roman" w:eastAsiaTheme="minorEastAsia" w:hAnsi="Times New Roman"/>
      <w:b/>
      <w:spacing w:val="15"/>
      <w:sz w:val="26"/>
    </w:rPr>
  </w:style>
  <w:style w:type="paragraph" w:styleId="NoSpacing">
    <w:name w:val="No Spacing"/>
    <w:uiPriority w:val="1"/>
    <w:qFormat/>
    <w:rsid w:val="00755856"/>
    <w:pPr>
      <w:numPr>
        <w:numId w:val="13"/>
      </w:numPr>
      <w:spacing w:before="120" w:after="120" w:line="288" w:lineRule="auto"/>
      <w:jc w:val="center"/>
    </w:pPr>
    <w:rPr>
      <w:rFonts w:ascii="Times New Roman" w:hAnsi="Times New Roman"/>
      <w:i/>
      <w:sz w:val="24"/>
    </w:rPr>
  </w:style>
  <w:style w:type="paragraph" w:styleId="Header">
    <w:name w:val="header"/>
    <w:basedOn w:val="Normal"/>
    <w:link w:val="HeaderChar"/>
    <w:uiPriority w:val="99"/>
    <w:unhideWhenUsed/>
    <w:rsid w:val="00B97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896"/>
  </w:style>
  <w:style w:type="paragraph" w:styleId="Footer">
    <w:name w:val="footer"/>
    <w:basedOn w:val="Normal"/>
    <w:link w:val="FooterChar"/>
    <w:uiPriority w:val="99"/>
    <w:unhideWhenUsed/>
    <w:rsid w:val="00B97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896"/>
  </w:style>
  <w:style w:type="paragraph" w:styleId="TOC4">
    <w:name w:val="toc 4"/>
    <w:basedOn w:val="Normal"/>
    <w:next w:val="Normal"/>
    <w:autoRedefine/>
    <w:uiPriority w:val="39"/>
    <w:unhideWhenUsed/>
    <w:rsid w:val="001B52A8"/>
    <w:pPr>
      <w:spacing w:after="100"/>
      <w:ind w:left="660"/>
    </w:pPr>
  </w:style>
  <w:style w:type="paragraph" w:styleId="TOC3">
    <w:name w:val="toc 3"/>
    <w:basedOn w:val="Normal"/>
    <w:next w:val="Normal"/>
    <w:autoRedefine/>
    <w:uiPriority w:val="39"/>
    <w:unhideWhenUsed/>
    <w:rsid w:val="00755856"/>
    <w:pPr>
      <w:tabs>
        <w:tab w:val="right" w:leader="dot" w:pos="9016"/>
      </w:tabs>
      <w:spacing w:after="100"/>
      <w:ind w:left="450"/>
    </w:pPr>
  </w:style>
  <w:style w:type="paragraph" w:styleId="TOC1">
    <w:name w:val="toc 1"/>
    <w:basedOn w:val="Normal"/>
    <w:next w:val="Normal"/>
    <w:autoRedefine/>
    <w:uiPriority w:val="39"/>
    <w:unhideWhenUsed/>
    <w:rsid w:val="001B52A8"/>
    <w:pPr>
      <w:spacing w:after="100"/>
    </w:pPr>
  </w:style>
  <w:style w:type="paragraph" w:styleId="TOC2">
    <w:name w:val="toc 2"/>
    <w:basedOn w:val="Normal"/>
    <w:next w:val="Normal"/>
    <w:autoRedefine/>
    <w:uiPriority w:val="39"/>
    <w:unhideWhenUsed/>
    <w:rsid w:val="001B52A8"/>
    <w:pPr>
      <w:spacing w:after="100"/>
      <w:ind w:left="220"/>
    </w:pPr>
  </w:style>
  <w:style w:type="paragraph" w:styleId="Caption">
    <w:name w:val="caption"/>
    <w:basedOn w:val="Normal"/>
    <w:next w:val="Normal"/>
    <w:uiPriority w:val="35"/>
    <w:unhideWhenUsed/>
    <w:qFormat/>
    <w:rsid w:val="007558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3399"/>
    <w:pPr>
      <w:spacing w:after="0"/>
    </w:pPr>
  </w:style>
  <w:style w:type="character" w:customStyle="1" w:styleId="UnresolvedMention1">
    <w:name w:val="Unresolved Mention1"/>
    <w:basedOn w:val="DefaultParagraphFont"/>
    <w:uiPriority w:val="99"/>
    <w:semiHidden/>
    <w:unhideWhenUsed/>
    <w:rsid w:val="009E3399"/>
    <w:rPr>
      <w:color w:val="605E5C"/>
      <w:shd w:val="clear" w:color="auto" w:fill="E1DFDD"/>
    </w:rPr>
  </w:style>
  <w:style w:type="character" w:styleId="CommentReference">
    <w:name w:val="annotation reference"/>
    <w:basedOn w:val="DefaultParagraphFont"/>
    <w:uiPriority w:val="99"/>
    <w:semiHidden/>
    <w:unhideWhenUsed/>
    <w:rsid w:val="0079362F"/>
    <w:rPr>
      <w:sz w:val="16"/>
      <w:szCs w:val="16"/>
    </w:rPr>
  </w:style>
  <w:style w:type="paragraph" w:styleId="CommentText">
    <w:name w:val="annotation text"/>
    <w:basedOn w:val="Normal"/>
    <w:link w:val="CommentTextChar"/>
    <w:uiPriority w:val="99"/>
    <w:semiHidden/>
    <w:unhideWhenUsed/>
    <w:rsid w:val="0079362F"/>
    <w:pPr>
      <w:spacing w:line="240" w:lineRule="auto"/>
    </w:pPr>
    <w:rPr>
      <w:sz w:val="20"/>
      <w:szCs w:val="20"/>
    </w:rPr>
  </w:style>
  <w:style w:type="character" w:customStyle="1" w:styleId="CommentTextChar">
    <w:name w:val="Comment Text Char"/>
    <w:basedOn w:val="DefaultParagraphFont"/>
    <w:link w:val="CommentText"/>
    <w:uiPriority w:val="99"/>
    <w:semiHidden/>
    <w:rsid w:val="0079362F"/>
    <w:rPr>
      <w:sz w:val="20"/>
      <w:szCs w:val="20"/>
    </w:rPr>
  </w:style>
  <w:style w:type="paragraph" w:styleId="CommentSubject">
    <w:name w:val="annotation subject"/>
    <w:basedOn w:val="CommentText"/>
    <w:next w:val="CommentText"/>
    <w:link w:val="CommentSubjectChar"/>
    <w:uiPriority w:val="99"/>
    <w:semiHidden/>
    <w:unhideWhenUsed/>
    <w:rsid w:val="0079362F"/>
    <w:rPr>
      <w:b/>
      <w:bCs/>
    </w:rPr>
  </w:style>
  <w:style w:type="character" w:customStyle="1" w:styleId="CommentSubjectChar">
    <w:name w:val="Comment Subject Char"/>
    <w:basedOn w:val="CommentTextChar"/>
    <w:link w:val="CommentSubject"/>
    <w:uiPriority w:val="99"/>
    <w:semiHidden/>
    <w:rsid w:val="0079362F"/>
    <w:rPr>
      <w:b/>
      <w:bCs/>
      <w:sz w:val="20"/>
      <w:szCs w:val="20"/>
    </w:rPr>
  </w:style>
  <w:style w:type="paragraph" w:styleId="BalloonText">
    <w:name w:val="Balloon Text"/>
    <w:basedOn w:val="Normal"/>
    <w:link w:val="BalloonTextChar"/>
    <w:uiPriority w:val="99"/>
    <w:semiHidden/>
    <w:unhideWhenUsed/>
    <w:rsid w:val="007936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62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9677">
      <w:bodyDiv w:val="1"/>
      <w:marLeft w:val="0"/>
      <w:marRight w:val="0"/>
      <w:marTop w:val="0"/>
      <w:marBottom w:val="0"/>
      <w:divBdr>
        <w:top w:val="none" w:sz="0" w:space="0" w:color="auto"/>
        <w:left w:val="none" w:sz="0" w:space="0" w:color="auto"/>
        <w:bottom w:val="none" w:sz="0" w:space="0" w:color="auto"/>
        <w:right w:val="none" w:sz="0" w:space="0" w:color="auto"/>
      </w:divBdr>
      <w:divsChild>
        <w:div w:id="1013800186">
          <w:marLeft w:val="446"/>
          <w:marRight w:val="0"/>
          <w:marTop w:val="0"/>
          <w:marBottom w:val="0"/>
          <w:divBdr>
            <w:top w:val="none" w:sz="0" w:space="0" w:color="auto"/>
            <w:left w:val="none" w:sz="0" w:space="0" w:color="auto"/>
            <w:bottom w:val="none" w:sz="0" w:space="0" w:color="auto"/>
            <w:right w:val="none" w:sz="0" w:space="0" w:color="auto"/>
          </w:divBdr>
        </w:div>
      </w:divsChild>
    </w:div>
    <w:div w:id="158932991">
      <w:bodyDiv w:val="1"/>
      <w:marLeft w:val="0"/>
      <w:marRight w:val="0"/>
      <w:marTop w:val="0"/>
      <w:marBottom w:val="0"/>
      <w:divBdr>
        <w:top w:val="none" w:sz="0" w:space="0" w:color="auto"/>
        <w:left w:val="none" w:sz="0" w:space="0" w:color="auto"/>
        <w:bottom w:val="none" w:sz="0" w:space="0" w:color="auto"/>
        <w:right w:val="none" w:sz="0" w:space="0" w:color="auto"/>
      </w:divBdr>
    </w:div>
    <w:div w:id="220332820">
      <w:bodyDiv w:val="1"/>
      <w:marLeft w:val="0"/>
      <w:marRight w:val="0"/>
      <w:marTop w:val="0"/>
      <w:marBottom w:val="0"/>
      <w:divBdr>
        <w:top w:val="none" w:sz="0" w:space="0" w:color="auto"/>
        <w:left w:val="none" w:sz="0" w:space="0" w:color="auto"/>
        <w:bottom w:val="none" w:sz="0" w:space="0" w:color="auto"/>
        <w:right w:val="none" w:sz="0" w:space="0" w:color="auto"/>
      </w:divBdr>
    </w:div>
    <w:div w:id="271017954">
      <w:bodyDiv w:val="1"/>
      <w:marLeft w:val="0"/>
      <w:marRight w:val="0"/>
      <w:marTop w:val="0"/>
      <w:marBottom w:val="0"/>
      <w:divBdr>
        <w:top w:val="none" w:sz="0" w:space="0" w:color="auto"/>
        <w:left w:val="none" w:sz="0" w:space="0" w:color="auto"/>
        <w:bottom w:val="none" w:sz="0" w:space="0" w:color="auto"/>
        <w:right w:val="none" w:sz="0" w:space="0" w:color="auto"/>
      </w:divBdr>
    </w:div>
    <w:div w:id="307629639">
      <w:bodyDiv w:val="1"/>
      <w:marLeft w:val="0"/>
      <w:marRight w:val="0"/>
      <w:marTop w:val="0"/>
      <w:marBottom w:val="0"/>
      <w:divBdr>
        <w:top w:val="none" w:sz="0" w:space="0" w:color="auto"/>
        <w:left w:val="none" w:sz="0" w:space="0" w:color="auto"/>
        <w:bottom w:val="none" w:sz="0" w:space="0" w:color="auto"/>
        <w:right w:val="none" w:sz="0" w:space="0" w:color="auto"/>
      </w:divBdr>
    </w:div>
    <w:div w:id="380247247">
      <w:bodyDiv w:val="1"/>
      <w:marLeft w:val="0"/>
      <w:marRight w:val="0"/>
      <w:marTop w:val="0"/>
      <w:marBottom w:val="0"/>
      <w:divBdr>
        <w:top w:val="none" w:sz="0" w:space="0" w:color="auto"/>
        <w:left w:val="none" w:sz="0" w:space="0" w:color="auto"/>
        <w:bottom w:val="none" w:sz="0" w:space="0" w:color="auto"/>
        <w:right w:val="none" w:sz="0" w:space="0" w:color="auto"/>
      </w:divBdr>
    </w:div>
    <w:div w:id="490292360">
      <w:bodyDiv w:val="1"/>
      <w:marLeft w:val="0"/>
      <w:marRight w:val="0"/>
      <w:marTop w:val="0"/>
      <w:marBottom w:val="0"/>
      <w:divBdr>
        <w:top w:val="none" w:sz="0" w:space="0" w:color="auto"/>
        <w:left w:val="none" w:sz="0" w:space="0" w:color="auto"/>
        <w:bottom w:val="none" w:sz="0" w:space="0" w:color="auto"/>
        <w:right w:val="none" w:sz="0" w:space="0" w:color="auto"/>
      </w:divBdr>
    </w:div>
    <w:div w:id="689381417">
      <w:bodyDiv w:val="1"/>
      <w:marLeft w:val="0"/>
      <w:marRight w:val="0"/>
      <w:marTop w:val="0"/>
      <w:marBottom w:val="0"/>
      <w:divBdr>
        <w:top w:val="none" w:sz="0" w:space="0" w:color="auto"/>
        <w:left w:val="none" w:sz="0" w:space="0" w:color="auto"/>
        <w:bottom w:val="none" w:sz="0" w:space="0" w:color="auto"/>
        <w:right w:val="none" w:sz="0" w:space="0" w:color="auto"/>
      </w:divBdr>
      <w:divsChild>
        <w:div w:id="1870798545">
          <w:marLeft w:val="446"/>
          <w:marRight w:val="0"/>
          <w:marTop w:val="0"/>
          <w:marBottom w:val="0"/>
          <w:divBdr>
            <w:top w:val="none" w:sz="0" w:space="0" w:color="auto"/>
            <w:left w:val="none" w:sz="0" w:space="0" w:color="auto"/>
            <w:bottom w:val="none" w:sz="0" w:space="0" w:color="auto"/>
            <w:right w:val="none" w:sz="0" w:space="0" w:color="auto"/>
          </w:divBdr>
        </w:div>
        <w:div w:id="1206068391">
          <w:marLeft w:val="446"/>
          <w:marRight w:val="0"/>
          <w:marTop w:val="0"/>
          <w:marBottom w:val="0"/>
          <w:divBdr>
            <w:top w:val="none" w:sz="0" w:space="0" w:color="auto"/>
            <w:left w:val="none" w:sz="0" w:space="0" w:color="auto"/>
            <w:bottom w:val="none" w:sz="0" w:space="0" w:color="auto"/>
            <w:right w:val="none" w:sz="0" w:space="0" w:color="auto"/>
          </w:divBdr>
        </w:div>
      </w:divsChild>
    </w:div>
    <w:div w:id="759571675">
      <w:bodyDiv w:val="1"/>
      <w:marLeft w:val="0"/>
      <w:marRight w:val="0"/>
      <w:marTop w:val="0"/>
      <w:marBottom w:val="0"/>
      <w:divBdr>
        <w:top w:val="none" w:sz="0" w:space="0" w:color="auto"/>
        <w:left w:val="none" w:sz="0" w:space="0" w:color="auto"/>
        <w:bottom w:val="none" w:sz="0" w:space="0" w:color="auto"/>
        <w:right w:val="none" w:sz="0" w:space="0" w:color="auto"/>
      </w:divBdr>
    </w:div>
    <w:div w:id="884681090">
      <w:bodyDiv w:val="1"/>
      <w:marLeft w:val="0"/>
      <w:marRight w:val="0"/>
      <w:marTop w:val="0"/>
      <w:marBottom w:val="0"/>
      <w:divBdr>
        <w:top w:val="none" w:sz="0" w:space="0" w:color="auto"/>
        <w:left w:val="none" w:sz="0" w:space="0" w:color="auto"/>
        <w:bottom w:val="none" w:sz="0" w:space="0" w:color="auto"/>
        <w:right w:val="none" w:sz="0" w:space="0" w:color="auto"/>
      </w:divBdr>
    </w:div>
    <w:div w:id="888418861">
      <w:bodyDiv w:val="1"/>
      <w:marLeft w:val="0"/>
      <w:marRight w:val="0"/>
      <w:marTop w:val="0"/>
      <w:marBottom w:val="0"/>
      <w:divBdr>
        <w:top w:val="none" w:sz="0" w:space="0" w:color="auto"/>
        <w:left w:val="none" w:sz="0" w:space="0" w:color="auto"/>
        <w:bottom w:val="none" w:sz="0" w:space="0" w:color="auto"/>
        <w:right w:val="none" w:sz="0" w:space="0" w:color="auto"/>
      </w:divBdr>
    </w:div>
    <w:div w:id="906257540">
      <w:bodyDiv w:val="1"/>
      <w:marLeft w:val="0"/>
      <w:marRight w:val="0"/>
      <w:marTop w:val="0"/>
      <w:marBottom w:val="0"/>
      <w:divBdr>
        <w:top w:val="none" w:sz="0" w:space="0" w:color="auto"/>
        <w:left w:val="none" w:sz="0" w:space="0" w:color="auto"/>
        <w:bottom w:val="none" w:sz="0" w:space="0" w:color="auto"/>
        <w:right w:val="none" w:sz="0" w:space="0" w:color="auto"/>
      </w:divBdr>
    </w:div>
    <w:div w:id="971400619">
      <w:bodyDiv w:val="1"/>
      <w:marLeft w:val="0"/>
      <w:marRight w:val="0"/>
      <w:marTop w:val="0"/>
      <w:marBottom w:val="0"/>
      <w:divBdr>
        <w:top w:val="none" w:sz="0" w:space="0" w:color="auto"/>
        <w:left w:val="none" w:sz="0" w:space="0" w:color="auto"/>
        <w:bottom w:val="none" w:sz="0" w:space="0" w:color="auto"/>
        <w:right w:val="none" w:sz="0" w:space="0" w:color="auto"/>
      </w:divBdr>
    </w:div>
    <w:div w:id="1019166463">
      <w:bodyDiv w:val="1"/>
      <w:marLeft w:val="0"/>
      <w:marRight w:val="0"/>
      <w:marTop w:val="0"/>
      <w:marBottom w:val="0"/>
      <w:divBdr>
        <w:top w:val="none" w:sz="0" w:space="0" w:color="auto"/>
        <w:left w:val="none" w:sz="0" w:space="0" w:color="auto"/>
        <w:bottom w:val="none" w:sz="0" w:space="0" w:color="auto"/>
        <w:right w:val="none" w:sz="0" w:space="0" w:color="auto"/>
      </w:divBdr>
    </w:div>
    <w:div w:id="1039476858">
      <w:bodyDiv w:val="1"/>
      <w:marLeft w:val="0"/>
      <w:marRight w:val="0"/>
      <w:marTop w:val="0"/>
      <w:marBottom w:val="0"/>
      <w:divBdr>
        <w:top w:val="none" w:sz="0" w:space="0" w:color="auto"/>
        <w:left w:val="none" w:sz="0" w:space="0" w:color="auto"/>
        <w:bottom w:val="none" w:sz="0" w:space="0" w:color="auto"/>
        <w:right w:val="none" w:sz="0" w:space="0" w:color="auto"/>
      </w:divBdr>
    </w:div>
    <w:div w:id="1043098599">
      <w:bodyDiv w:val="1"/>
      <w:marLeft w:val="0"/>
      <w:marRight w:val="0"/>
      <w:marTop w:val="0"/>
      <w:marBottom w:val="0"/>
      <w:divBdr>
        <w:top w:val="none" w:sz="0" w:space="0" w:color="auto"/>
        <w:left w:val="none" w:sz="0" w:space="0" w:color="auto"/>
        <w:bottom w:val="none" w:sz="0" w:space="0" w:color="auto"/>
        <w:right w:val="none" w:sz="0" w:space="0" w:color="auto"/>
      </w:divBdr>
    </w:div>
    <w:div w:id="1051728878">
      <w:bodyDiv w:val="1"/>
      <w:marLeft w:val="0"/>
      <w:marRight w:val="0"/>
      <w:marTop w:val="0"/>
      <w:marBottom w:val="0"/>
      <w:divBdr>
        <w:top w:val="none" w:sz="0" w:space="0" w:color="auto"/>
        <w:left w:val="none" w:sz="0" w:space="0" w:color="auto"/>
        <w:bottom w:val="none" w:sz="0" w:space="0" w:color="auto"/>
        <w:right w:val="none" w:sz="0" w:space="0" w:color="auto"/>
      </w:divBdr>
    </w:div>
    <w:div w:id="1110659597">
      <w:bodyDiv w:val="1"/>
      <w:marLeft w:val="0"/>
      <w:marRight w:val="0"/>
      <w:marTop w:val="0"/>
      <w:marBottom w:val="0"/>
      <w:divBdr>
        <w:top w:val="none" w:sz="0" w:space="0" w:color="auto"/>
        <w:left w:val="none" w:sz="0" w:space="0" w:color="auto"/>
        <w:bottom w:val="none" w:sz="0" w:space="0" w:color="auto"/>
        <w:right w:val="none" w:sz="0" w:space="0" w:color="auto"/>
      </w:divBdr>
    </w:div>
    <w:div w:id="1290748072">
      <w:bodyDiv w:val="1"/>
      <w:marLeft w:val="0"/>
      <w:marRight w:val="0"/>
      <w:marTop w:val="0"/>
      <w:marBottom w:val="0"/>
      <w:divBdr>
        <w:top w:val="none" w:sz="0" w:space="0" w:color="auto"/>
        <w:left w:val="none" w:sz="0" w:space="0" w:color="auto"/>
        <w:bottom w:val="none" w:sz="0" w:space="0" w:color="auto"/>
        <w:right w:val="none" w:sz="0" w:space="0" w:color="auto"/>
      </w:divBdr>
    </w:div>
    <w:div w:id="1384329396">
      <w:bodyDiv w:val="1"/>
      <w:marLeft w:val="0"/>
      <w:marRight w:val="0"/>
      <w:marTop w:val="0"/>
      <w:marBottom w:val="0"/>
      <w:divBdr>
        <w:top w:val="none" w:sz="0" w:space="0" w:color="auto"/>
        <w:left w:val="none" w:sz="0" w:space="0" w:color="auto"/>
        <w:bottom w:val="none" w:sz="0" w:space="0" w:color="auto"/>
        <w:right w:val="none" w:sz="0" w:space="0" w:color="auto"/>
      </w:divBdr>
    </w:div>
    <w:div w:id="1532035548">
      <w:bodyDiv w:val="1"/>
      <w:marLeft w:val="0"/>
      <w:marRight w:val="0"/>
      <w:marTop w:val="0"/>
      <w:marBottom w:val="0"/>
      <w:divBdr>
        <w:top w:val="none" w:sz="0" w:space="0" w:color="auto"/>
        <w:left w:val="none" w:sz="0" w:space="0" w:color="auto"/>
        <w:bottom w:val="none" w:sz="0" w:space="0" w:color="auto"/>
        <w:right w:val="none" w:sz="0" w:space="0" w:color="auto"/>
      </w:divBdr>
    </w:div>
    <w:div w:id="1551068051">
      <w:bodyDiv w:val="1"/>
      <w:marLeft w:val="0"/>
      <w:marRight w:val="0"/>
      <w:marTop w:val="0"/>
      <w:marBottom w:val="0"/>
      <w:divBdr>
        <w:top w:val="none" w:sz="0" w:space="0" w:color="auto"/>
        <w:left w:val="none" w:sz="0" w:space="0" w:color="auto"/>
        <w:bottom w:val="none" w:sz="0" w:space="0" w:color="auto"/>
        <w:right w:val="none" w:sz="0" w:space="0" w:color="auto"/>
      </w:divBdr>
    </w:div>
    <w:div w:id="1578444651">
      <w:bodyDiv w:val="1"/>
      <w:marLeft w:val="0"/>
      <w:marRight w:val="0"/>
      <w:marTop w:val="0"/>
      <w:marBottom w:val="0"/>
      <w:divBdr>
        <w:top w:val="none" w:sz="0" w:space="0" w:color="auto"/>
        <w:left w:val="none" w:sz="0" w:space="0" w:color="auto"/>
        <w:bottom w:val="none" w:sz="0" w:space="0" w:color="auto"/>
        <w:right w:val="none" w:sz="0" w:space="0" w:color="auto"/>
      </w:divBdr>
    </w:div>
    <w:div w:id="1583905113">
      <w:bodyDiv w:val="1"/>
      <w:marLeft w:val="0"/>
      <w:marRight w:val="0"/>
      <w:marTop w:val="0"/>
      <w:marBottom w:val="0"/>
      <w:divBdr>
        <w:top w:val="none" w:sz="0" w:space="0" w:color="auto"/>
        <w:left w:val="none" w:sz="0" w:space="0" w:color="auto"/>
        <w:bottom w:val="none" w:sz="0" w:space="0" w:color="auto"/>
        <w:right w:val="none" w:sz="0" w:space="0" w:color="auto"/>
      </w:divBdr>
      <w:divsChild>
        <w:div w:id="792092247">
          <w:marLeft w:val="446"/>
          <w:marRight w:val="0"/>
          <w:marTop w:val="0"/>
          <w:marBottom w:val="0"/>
          <w:divBdr>
            <w:top w:val="none" w:sz="0" w:space="0" w:color="auto"/>
            <w:left w:val="none" w:sz="0" w:space="0" w:color="auto"/>
            <w:bottom w:val="none" w:sz="0" w:space="0" w:color="auto"/>
            <w:right w:val="none" w:sz="0" w:space="0" w:color="auto"/>
          </w:divBdr>
        </w:div>
        <w:div w:id="169756356">
          <w:marLeft w:val="446"/>
          <w:marRight w:val="0"/>
          <w:marTop w:val="0"/>
          <w:marBottom w:val="0"/>
          <w:divBdr>
            <w:top w:val="none" w:sz="0" w:space="0" w:color="auto"/>
            <w:left w:val="none" w:sz="0" w:space="0" w:color="auto"/>
            <w:bottom w:val="none" w:sz="0" w:space="0" w:color="auto"/>
            <w:right w:val="none" w:sz="0" w:space="0" w:color="auto"/>
          </w:divBdr>
        </w:div>
      </w:divsChild>
    </w:div>
    <w:div w:id="1649431503">
      <w:bodyDiv w:val="1"/>
      <w:marLeft w:val="0"/>
      <w:marRight w:val="0"/>
      <w:marTop w:val="0"/>
      <w:marBottom w:val="0"/>
      <w:divBdr>
        <w:top w:val="none" w:sz="0" w:space="0" w:color="auto"/>
        <w:left w:val="none" w:sz="0" w:space="0" w:color="auto"/>
        <w:bottom w:val="none" w:sz="0" w:space="0" w:color="auto"/>
        <w:right w:val="none" w:sz="0" w:space="0" w:color="auto"/>
      </w:divBdr>
    </w:div>
    <w:div w:id="1678650445">
      <w:bodyDiv w:val="1"/>
      <w:marLeft w:val="0"/>
      <w:marRight w:val="0"/>
      <w:marTop w:val="0"/>
      <w:marBottom w:val="0"/>
      <w:divBdr>
        <w:top w:val="none" w:sz="0" w:space="0" w:color="auto"/>
        <w:left w:val="none" w:sz="0" w:space="0" w:color="auto"/>
        <w:bottom w:val="none" w:sz="0" w:space="0" w:color="auto"/>
        <w:right w:val="none" w:sz="0" w:space="0" w:color="auto"/>
      </w:divBdr>
    </w:div>
    <w:div w:id="1698846258">
      <w:bodyDiv w:val="1"/>
      <w:marLeft w:val="0"/>
      <w:marRight w:val="0"/>
      <w:marTop w:val="0"/>
      <w:marBottom w:val="0"/>
      <w:divBdr>
        <w:top w:val="none" w:sz="0" w:space="0" w:color="auto"/>
        <w:left w:val="none" w:sz="0" w:space="0" w:color="auto"/>
        <w:bottom w:val="none" w:sz="0" w:space="0" w:color="auto"/>
        <w:right w:val="none" w:sz="0" w:space="0" w:color="auto"/>
      </w:divBdr>
      <w:divsChild>
        <w:div w:id="2055034420">
          <w:marLeft w:val="446"/>
          <w:marRight w:val="0"/>
          <w:marTop w:val="0"/>
          <w:marBottom w:val="0"/>
          <w:divBdr>
            <w:top w:val="none" w:sz="0" w:space="0" w:color="auto"/>
            <w:left w:val="none" w:sz="0" w:space="0" w:color="auto"/>
            <w:bottom w:val="none" w:sz="0" w:space="0" w:color="auto"/>
            <w:right w:val="none" w:sz="0" w:space="0" w:color="auto"/>
          </w:divBdr>
        </w:div>
        <w:div w:id="1324426876">
          <w:marLeft w:val="446"/>
          <w:marRight w:val="0"/>
          <w:marTop w:val="0"/>
          <w:marBottom w:val="0"/>
          <w:divBdr>
            <w:top w:val="none" w:sz="0" w:space="0" w:color="auto"/>
            <w:left w:val="none" w:sz="0" w:space="0" w:color="auto"/>
            <w:bottom w:val="none" w:sz="0" w:space="0" w:color="auto"/>
            <w:right w:val="none" w:sz="0" w:space="0" w:color="auto"/>
          </w:divBdr>
        </w:div>
      </w:divsChild>
    </w:div>
    <w:div w:id="196106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developer.android.com/studio/index.html"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1200B-DF74-46A3-A6E8-23F2F083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35</Pages>
  <Words>5213</Words>
  <Characters>29719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Le</dc:creator>
  <cp:keywords/>
  <dc:description/>
  <cp:lastModifiedBy>Hoang</cp:lastModifiedBy>
  <cp:revision>38</cp:revision>
  <dcterms:created xsi:type="dcterms:W3CDTF">2022-04-07T16:52:00Z</dcterms:created>
  <dcterms:modified xsi:type="dcterms:W3CDTF">2022-04-29T05:41:00Z</dcterms:modified>
</cp:coreProperties>
</file>